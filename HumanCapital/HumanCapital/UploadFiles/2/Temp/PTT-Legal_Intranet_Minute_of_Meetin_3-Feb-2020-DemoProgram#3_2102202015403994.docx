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80" w:rightFromText="180" w:vertAnchor="page" w:horzAnchor="margin" w:tblpY="1996"/>
        <w:tblW w:w="97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1555"/>
        <w:gridCol w:w="2952"/>
        <w:gridCol w:w="1620"/>
        <w:gridCol w:w="3600"/>
      </w:tblGrid>
      <w:tr w:rsidR="00AE2F45" w:rsidRPr="00F45EA3" w14:paraId="7234D016" w14:textId="77777777" w:rsidTr="00AE2F45">
        <w:trPr>
          <w:cantSplit/>
        </w:trPr>
        <w:tc>
          <w:tcPr>
            <w:tcW w:w="1555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auto"/>
          </w:tcPr>
          <w:p w14:paraId="1636D59C" w14:textId="77777777" w:rsidR="00AE2F45" w:rsidRPr="00F45EA3" w:rsidRDefault="00AE2F45" w:rsidP="00AE2F45">
            <w:pPr>
              <w:pStyle w:val="NormalTable"/>
              <w:spacing w:before="0" w:after="0"/>
              <w:rPr>
                <w:rFonts w:ascii="Cordia New" w:hAnsi="Cordia New" w:cs="Cordia New"/>
                <w:b/>
                <w:bCs/>
                <w:color w:val="auto"/>
                <w:sz w:val="28"/>
                <w:szCs w:val="28"/>
              </w:rPr>
            </w:pPr>
            <w:r w:rsidRPr="00F45EA3">
              <w:rPr>
                <w:rFonts w:ascii="Cordia New" w:hAnsi="Cordia New" w:cs="Cordia New"/>
                <w:b/>
                <w:bCs/>
                <w:color w:val="auto"/>
                <w:sz w:val="28"/>
                <w:szCs w:val="28"/>
              </w:rPr>
              <w:t>Meeting Date</w:t>
            </w:r>
            <w:r w:rsidRPr="00F45EA3">
              <w:rPr>
                <w:rFonts w:ascii="Cordia New" w:hAnsi="Cordia New" w:cs="Cordia New"/>
                <w:b/>
                <w:bCs/>
                <w:color w:val="auto"/>
                <w:sz w:val="28"/>
                <w:szCs w:val="28"/>
                <w:cs/>
                <w:lang w:bidi="th-TH"/>
              </w:rPr>
              <w:t>:</w:t>
            </w:r>
          </w:p>
        </w:tc>
        <w:tc>
          <w:tcPr>
            <w:tcW w:w="2952" w:type="dxa"/>
            <w:tcBorders>
              <w:top w:val="single" w:sz="12" w:space="0" w:color="FFFFFF"/>
              <w:left w:val="single" w:sz="12" w:space="0" w:color="FFFFFF"/>
              <w:right w:val="single" w:sz="12" w:space="0" w:color="FFFFFF"/>
            </w:tcBorders>
            <w:shd w:val="clear" w:color="auto" w:fill="auto"/>
          </w:tcPr>
          <w:p w14:paraId="50AD791E" w14:textId="5E657662" w:rsidR="00AE2F45" w:rsidRPr="00F45EA3" w:rsidRDefault="006C1F12" w:rsidP="00D76EA6">
            <w:pPr>
              <w:pStyle w:val="NormalTable"/>
              <w:spacing w:before="0" w:after="0"/>
              <w:jc w:val="center"/>
              <w:rPr>
                <w:rFonts w:ascii="Cordia New" w:hAnsi="Cordia New" w:cs="Cordia New"/>
                <w:color w:val="auto"/>
                <w:sz w:val="28"/>
                <w:szCs w:val="28"/>
              </w:rPr>
            </w:pPr>
            <w:r>
              <w:rPr>
                <w:rFonts w:ascii="Cordia New" w:hAnsi="Cordia New" w:cs="Cordia New"/>
                <w:color w:val="auto"/>
                <w:sz w:val="28"/>
                <w:szCs w:val="28"/>
                <w:lang w:bidi="th-TH"/>
              </w:rPr>
              <w:t>3 February</w:t>
            </w:r>
            <w:r w:rsidR="00BA7C0D">
              <w:rPr>
                <w:rFonts w:ascii="Cordia New" w:hAnsi="Cordia New" w:cs="Cordia New"/>
                <w:color w:val="auto"/>
                <w:sz w:val="28"/>
                <w:szCs w:val="28"/>
                <w:lang w:bidi="th-TH"/>
              </w:rPr>
              <w:t xml:space="preserve"> 20</w:t>
            </w:r>
            <w:r w:rsidR="00F73E13">
              <w:rPr>
                <w:rFonts w:ascii="Cordia New" w:hAnsi="Cordia New" w:cs="Cordia New"/>
                <w:color w:val="auto"/>
                <w:sz w:val="28"/>
                <w:szCs w:val="28"/>
                <w:lang w:bidi="th-TH"/>
              </w:rPr>
              <w:t>20</w:t>
            </w:r>
          </w:p>
        </w:tc>
        <w:tc>
          <w:tcPr>
            <w:tcW w:w="1620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auto"/>
          </w:tcPr>
          <w:p w14:paraId="2A0C5DA0" w14:textId="77777777" w:rsidR="00AE2F45" w:rsidRPr="00F45EA3" w:rsidRDefault="00AE2F45" w:rsidP="00AE2F45">
            <w:pPr>
              <w:pStyle w:val="NormalTable"/>
              <w:spacing w:before="0" w:after="0"/>
              <w:jc w:val="center"/>
              <w:rPr>
                <w:rFonts w:ascii="Cordia New" w:hAnsi="Cordia New" w:cs="Cordia New"/>
                <w:b/>
                <w:bCs/>
                <w:color w:val="auto"/>
                <w:sz w:val="28"/>
                <w:szCs w:val="28"/>
              </w:rPr>
            </w:pPr>
            <w:r w:rsidRPr="00F45EA3">
              <w:rPr>
                <w:rFonts w:ascii="Cordia New" w:hAnsi="Cordia New" w:cs="Cordia New"/>
                <w:b/>
                <w:bCs/>
                <w:color w:val="auto"/>
                <w:sz w:val="28"/>
                <w:szCs w:val="28"/>
              </w:rPr>
              <w:t>Meeting room</w:t>
            </w:r>
            <w:r w:rsidRPr="00F45EA3">
              <w:rPr>
                <w:rFonts w:ascii="Cordia New" w:hAnsi="Cordia New" w:cs="Cordia New"/>
                <w:b/>
                <w:bCs/>
                <w:color w:val="auto"/>
                <w:sz w:val="28"/>
                <w:szCs w:val="28"/>
                <w:cs/>
                <w:lang w:bidi="th-TH"/>
              </w:rPr>
              <w:t>:</w:t>
            </w:r>
          </w:p>
        </w:tc>
        <w:tc>
          <w:tcPr>
            <w:tcW w:w="3600" w:type="dxa"/>
            <w:tcBorders>
              <w:top w:val="single" w:sz="12" w:space="0" w:color="FFFFFF"/>
              <w:left w:val="single" w:sz="12" w:space="0" w:color="FFFFFF"/>
              <w:right w:val="single" w:sz="12" w:space="0" w:color="FFFFFF"/>
            </w:tcBorders>
            <w:shd w:val="clear" w:color="auto" w:fill="auto"/>
          </w:tcPr>
          <w:p w14:paraId="377081EA" w14:textId="3E9B4BF8" w:rsidR="00AE2F45" w:rsidRPr="00F45EA3" w:rsidRDefault="00717F6D" w:rsidP="00390819">
            <w:pPr>
              <w:pStyle w:val="NormalTable"/>
              <w:spacing w:before="0" w:after="0"/>
              <w:rPr>
                <w:rFonts w:ascii="Cordia New" w:hAnsi="Cordia New" w:cs="Cordia New"/>
                <w:color w:val="auto"/>
                <w:sz w:val="28"/>
                <w:szCs w:val="28"/>
                <w:lang w:bidi="th-TH"/>
              </w:rPr>
            </w:pPr>
            <w:r>
              <w:rPr>
                <w:rFonts w:ascii="Cordia New" w:hAnsi="Cordia New" w:cs="Cordia New"/>
                <w:color w:val="auto"/>
                <w:sz w:val="28"/>
                <w:szCs w:val="28"/>
                <w:cs/>
                <w:lang w:bidi="th-TH"/>
              </w:rPr>
              <w:t xml:space="preserve">      </w:t>
            </w:r>
            <w:r w:rsidR="00FE733C">
              <w:rPr>
                <w:rFonts w:ascii="Cordia New" w:hAnsi="Cordia New" w:cs="Cordia New"/>
                <w:color w:val="auto"/>
                <w:sz w:val="28"/>
                <w:szCs w:val="28"/>
                <w:cs/>
                <w:lang w:bidi="th-TH"/>
              </w:rPr>
              <w:t xml:space="preserve"> </w:t>
            </w:r>
            <w:r w:rsidR="00D13BD7">
              <w:rPr>
                <w:rFonts w:ascii="Cordia New" w:hAnsi="Cordia New" w:cs="Cordia New"/>
                <w:color w:val="auto"/>
                <w:sz w:val="28"/>
                <w:szCs w:val="28"/>
                <w:cs/>
                <w:lang w:bidi="th-TH"/>
              </w:rPr>
              <w:t xml:space="preserve">  </w:t>
            </w:r>
            <w:r w:rsidR="006C1F12">
              <w:rPr>
                <w:rFonts w:ascii="Cordia New" w:hAnsi="Cordia New" w:cs="Cordia New" w:hint="cs"/>
                <w:color w:val="auto"/>
                <w:sz w:val="28"/>
                <w:szCs w:val="28"/>
                <w:cs/>
                <w:lang w:bidi="th-TH"/>
              </w:rPr>
              <w:t xml:space="preserve">อาคาร </w:t>
            </w:r>
            <w:r w:rsidR="006C1F12">
              <w:rPr>
                <w:rFonts w:ascii="Cordia New" w:hAnsi="Cordia New" w:cs="Cordia New"/>
                <w:color w:val="auto"/>
                <w:sz w:val="28"/>
                <w:szCs w:val="28"/>
                <w:lang w:bidi="th-TH"/>
              </w:rPr>
              <w:t xml:space="preserve">1 </w:t>
            </w:r>
            <w:r w:rsidR="006C1F12">
              <w:rPr>
                <w:rFonts w:ascii="Cordia New" w:hAnsi="Cordia New" w:cs="Cordia New" w:hint="cs"/>
                <w:color w:val="auto"/>
                <w:sz w:val="28"/>
                <w:szCs w:val="28"/>
                <w:cs/>
                <w:lang w:bidi="th-TH"/>
              </w:rPr>
              <w:t xml:space="preserve">ชั้น </w:t>
            </w:r>
            <w:r w:rsidR="006C1F12">
              <w:rPr>
                <w:rFonts w:ascii="Cordia New" w:hAnsi="Cordia New" w:cs="Cordia New"/>
                <w:color w:val="auto"/>
                <w:sz w:val="28"/>
                <w:szCs w:val="28"/>
                <w:lang w:bidi="th-TH"/>
              </w:rPr>
              <w:t xml:space="preserve">10 </w:t>
            </w:r>
            <w:r w:rsidR="0067520C">
              <w:rPr>
                <w:rFonts w:ascii="Cordia New" w:hAnsi="Cordia New" w:cs="Cordia New"/>
                <w:color w:val="auto"/>
                <w:sz w:val="28"/>
                <w:szCs w:val="28"/>
                <w:lang w:bidi="th-TH"/>
              </w:rPr>
              <w:t>Room</w:t>
            </w:r>
            <w:r w:rsidR="006C1F12">
              <w:rPr>
                <w:rFonts w:ascii="Cordia New" w:hAnsi="Cordia New" w:cs="Cordia New"/>
                <w:color w:val="auto"/>
                <w:sz w:val="28"/>
                <w:szCs w:val="28"/>
                <w:lang w:bidi="th-TH"/>
              </w:rPr>
              <w:t xml:space="preserve"> 1001</w:t>
            </w:r>
          </w:p>
        </w:tc>
      </w:tr>
    </w:tbl>
    <w:p w14:paraId="436E3445" w14:textId="77777777" w:rsidR="00591AF0" w:rsidRPr="00F45EA3" w:rsidRDefault="00591AF0">
      <w:pPr>
        <w:pStyle w:val="Heading2"/>
        <w:tabs>
          <w:tab w:val="clear" w:pos="2835"/>
        </w:tabs>
        <w:spacing w:before="0" w:after="0"/>
        <w:rPr>
          <w:rFonts w:ascii="Cordia New" w:hAnsi="Cordia New" w:cs="Cordia New" w:hint="cs"/>
          <w:sz w:val="28"/>
          <w:szCs w:val="28"/>
          <w:cs/>
          <w:lang w:bidi="th-TH"/>
        </w:rPr>
      </w:pPr>
      <w:bookmarkStart w:id="0" w:name="_Toc512240107"/>
      <w:r w:rsidRPr="00F45EA3">
        <w:rPr>
          <w:rFonts w:ascii="Cordia New" w:hAnsi="Cordia New" w:cs="Cordia New"/>
          <w:sz w:val="28"/>
          <w:szCs w:val="28"/>
        </w:rPr>
        <w:t>Attendees</w:t>
      </w:r>
    </w:p>
    <w:tbl>
      <w:tblPr>
        <w:tblW w:w="97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3607"/>
        <w:gridCol w:w="3420"/>
        <w:gridCol w:w="2700"/>
      </w:tblGrid>
      <w:tr w:rsidR="00591AF0" w:rsidRPr="00F45EA3" w14:paraId="436E3449" w14:textId="77777777">
        <w:trPr>
          <w:cantSplit/>
        </w:trPr>
        <w:tc>
          <w:tcPr>
            <w:tcW w:w="3607" w:type="dxa"/>
            <w:tcBorders>
              <w:bottom w:val="single" w:sz="4" w:space="0" w:color="000000"/>
              <w:right w:val="single" w:sz="4" w:space="0" w:color="auto"/>
            </w:tcBorders>
            <w:shd w:val="clear" w:color="auto" w:fill="CCCCCC"/>
          </w:tcPr>
          <w:p w14:paraId="436E3446" w14:textId="77777777" w:rsidR="00591AF0" w:rsidRPr="00F45EA3" w:rsidRDefault="00591AF0">
            <w:pPr>
              <w:pStyle w:val="NormalTable"/>
              <w:spacing w:before="0" w:after="0"/>
              <w:jc w:val="center"/>
              <w:rPr>
                <w:rFonts w:ascii="Cordia New" w:hAnsi="Cordia New" w:cs="Cordia New"/>
                <w:b/>
                <w:bCs/>
                <w:color w:val="auto"/>
                <w:sz w:val="28"/>
                <w:szCs w:val="28"/>
              </w:rPr>
            </w:pPr>
            <w:r w:rsidRPr="00F45EA3">
              <w:rPr>
                <w:rFonts w:ascii="Cordia New" w:hAnsi="Cordia New" w:cs="Cordia New"/>
                <w:b/>
                <w:bCs/>
                <w:color w:val="auto"/>
                <w:sz w:val="28"/>
                <w:szCs w:val="28"/>
              </w:rPr>
              <w:t>Name</w:t>
            </w:r>
          </w:p>
        </w:tc>
        <w:tc>
          <w:tcPr>
            <w:tcW w:w="3420" w:type="dxa"/>
            <w:tcBorders>
              <w:left w:val="single" w:sz="4" w:space="0" w:color="auto"/>
              <w:right w:val="single" w:sz="4" w:space="0" w:color="auto"/>
            </w:tcBorders>
            <w:shd w:val="clear" w:color="auto" w:fill="CCCCCC"/>
          </w:tcPr>
          <w:p w14:paraId="436E3447" w14:textId="77777777" w:rsidR="00591AF0" w:rsidRPr="00F45EA3" w:rsidRDefault="00591AF0">
            <w:pPr>
              <w:pStyle w:val="NormalTable"/>
              <w:spacing w:before="0" w:after="0"/>
              <w:jc w:val="center"/>
              <w:rPr>
                <w:rFonts w:ascii="Cordia New" w:hAnsi="Cordia New" w:cs="Cordia New"/>
                <w:b/>
                <w:bCs/>
                <w:color w:val="auto"/>
                <w:sz w:val="28"/>
                <w:szCs w:val="28"/>
              </w:rPr>
            </w:pPr>
            <w:r w:rsidRPr="00F45EA3">
              <w:rPr>
                <w:rFonts w:ascii="Cordia New" w:hAnsi="Cordia New" w:cs="Cordia New"/>
                <w:b/>
                <w:bCs/>
                <w:color w:val="auto"/>
                <w:sz w:val="28"/>
                <w:szCs w:val="28"/>
              </w:rPr>
              <w:t>Project Role</w:t>
            </w:r>
          </w:p>
        </w:tc>
        <w:tc>
          <w:tcPr>
            <w:tcW w:w="2700" w:type="dxa"/>
            <w:tcBorders>
              <w:left w:val="single" w:sz="4" w:space="0" w:color="auto"/>
            </w:tcBorders>
            <w:shd w:val="clear" w:color="auto" w:fill="CCCCCC"/>
          </w:tcPr>
          <w:p w14:paraId="436E3448" w14:textId="77777777" w:rsidR="00591AF0" w:rsidRPr="00F45EA3" w:rsidRDefault="00591AF0">
            <w:pPr>
              <w:pStyle w:val="NormalTable"/>
              <w:spacing w:before="0" w:after="0"/>
              <w:jc w:val="center"/>
              <w:rPr>
                <w:rFonts w:ascii="Cordia New" w:hAnsi="Cordia New" w:cs="Cordia New"/>
                <w:b/>
                <w:bCs/>
                <w:color w:val="auto"/>
                <w:sz w:val="28"/>
                <w:szCs w:val="28"/>
              </w:rPr>
            </w:pPr>
            <w:r w:rsidRPr="00F45EA3">
              <w:rPr>
                <w:rFonts w:ascii="Cordia New" w:hAnsi="Cordia New" w:cs="Cordia New"/>
                <w:b/>
                <w:bCs/>
                <w:color w:val="auto"/>
                <w:sz w:val="28"/>
                <w:szCs w:val="28"/>
              </w:rPr>
              <w:t>Company</w:t>
            </w:r>
          </w:p>
        </w:tc>
      </w:tr>
      <w:tr w:rsidR="0067520C" w:rsidRPr="00F45EA3" w14:paraId="48A28C40" w14:textId="77777777">
        <w:trPr>
          <w:cantSplit/>
        </w:trPr>
        <w:tc>
          <w:tcPr>
            <w:tcW w:w="3607" w:type="dxa"/>
            <w:tcBorders>
              <w:top w:val="single" w:sz="4" w:space="0" w:color="000000"/>
              <w:bottom w:val="single" w:sz="4" w:space="0" w:color="000000"/>
            </w:tcBorders>
          </w:tcPr>
          <w:p w14:paraId="518BD3A0" w14:textId="68C9CAE4" w:rsidR="0067520C" w:rsidRPr="00F45EA3" w:rsidRDefault="0067520C" w:rsidP="0067520C">
            <w:pPr>
              <w:pStyle w:val="NormalTable"/>
              <w:spacing w:before="0" w:after="0"/>
              <w:rPr>
                <w:rFonts w:ascii="Cordia New" w:hAnsi="Cordia New" w:cs="Cordia New"/>
                <w:color w:val="auto"/>
                <w:sz w:val="28"/>
                <w:szCs w:val="28"/>
                <w:cs/>
                <w:lang w:bidi="th-TH"/>
              </w:rPr>
            </w:pPr>
            <w:del w:id="1" w:author="...AMI-TEN... ." w:date="2020-02-05T15:05:00Z">
              <w:r w:rsidDel="004234DA">
                <w:rPr>
                  <w:rFonts w:ascii="Cordia New" w:hAnsi="Cordia New" w:cs="Cordia New" w:hint="cs"/>
                  <w:color w:val="auto"/>
                  <w:sz w:val="28"/>
                  <w:szCs w:val="28"/>
                  <w:cs/>
                  <w:lang w:bidi="th-TH"/>
                </w:rPr>
                <w:delText>คุณ</w:delText>
              </w:r>
            </w:del>
            <w:r>
              <w:rPr>
                <w:rFonts w:ascii="Cordia New" w:hAnsi="Cordia New" w:cs="Cordia New" w:hint="cs"/>
                <w:color w:val="auto"/>
                <w:sz w:val="28"/>
                <w:szCs w:val="28"/>
                <w:cs/>
                <w:lang w:bidi="th-TH"/>
              </w:rPr>
              <w:t>กนกพรรณ จริเกษม</w:t>
            </w:r>
          </w:p>
        </w:tc>
        <w:tc>
          <w:tcPr>
            <w:tcW w:w="3420" w:type="dxa"/>
            <w:tcBorders>
              <w:right w:val="single" w:sz="4" w:space="0" w:color="auto"/>
            </w:tcBorders>
          </w:tcPr>
          <w:p w14:paraId="7C428F44" w14:textId="2EC3F917" w:rsidR="0067520C" w:rsidRDefault="0067520C" w:rsidP="0067520C">
            <w:pPr>
              <w:pStyle w:val="NormalTable"/>
              <w:spacing w:before="0" w:after="0"/>
              <w:rPr>
                <w:rFonts w:ascii="Cordia New" w:hAnsi="Cordia New" w:cs="Cordia New"/>
                <w:color w:val="auto"/>
                <w:sz w:val="28"/>
                <w:szCs w:val="28"/>
                <w:lang w:bidi="th-TH"/>
              </w:rPr>
            </w:pPr>
            <w:r w:rsidRPr="000544A3">
              <w:rPr>
                <w:rFonts w:asciiTheme="minorBidi" w:hAnsiTheme="minorBidi" w:cstheme="minorBidi"/>
                <w:color w:val="auto"/>
                <w:sz w:val="28"/>
                <w:szCs w:val="28"/>
              </w:rPr>
              <w:t>Key User</w:t>
            </w:r>
          </w:p>
        </w:tc>
        <w:tc>
          <w:tcPr>
            <w:tcW w:w="2700" w:type="dxa"/>
            <w:tcBorders>
              <w:left w:val="single" w:sz="4" w:space="0" w:color="auto"/>
            </w:tcBorders>
          </w:tcPr>
          <w:p w14:paraId="207F245B" w14:textId="0466A19B" w:rsidR="0067520C" w:rsidRDefault="0067520C" w:rsidP="0067520C">
            <w:pPr>
              <w:pStyle w:val="NormalTable"/>
              <w:spacing w:before="0" w:after="0"/>
              <w:rPr>
                <w:rFonts w:ascii="Cordia New" w:hAnsi="Cordia New" w:cs="Cordia New"/>
                <w:color w:val="auto"/>
                <w:sz w:val="28"/>
                <w:szCs w:val="28"/>
              </w:rPr>
            </w:pPr>
            <w:r w:rsidRPr="000544A3">
              <w:rPr>
                <w:rFonts w:asciiTheme="minorBidi" w:hAnsiTheme="minorBidi" w:cstheme="minorBidi"/>
                <w:color w:val="auto"/>
                <w:sz w:val="28"/>
                <w:szCs w:val="28"/>
              </w:rPr>
              <w:t>PTT</w:t>
            </w:r>
          </w:p>
        </w:tc>
      </w:tr>
      <w:tr w:rsidR="0067520C" w:rsidRPr="00F45EA3" w14:paraId="64AF36ED" w14:textId="77777777">
        <w:trPr>
          <w:cantSplit/>
        </w:trPr>
        <w:tc>
          <w:tcPr>
            <w:tcW w:w="3607" w:type="dxa"/>
            <w:tcBorders>
              <w:top w:val="single" w:sz="4" w:space="0" w:color="000000"/>
              <w:bottom w:val="single" w:sz="4" w:space="0" w:color="000000"/>
            </w:tcBorders>
          </w:tcPr>
          <w:p w14:paraId="5CF65857" w14:textId="609E43DA" w:rsidR="0067520C" w:rsidRDefault="0067520C" w:rsidP="0067520C">
            <w:pPr>
              <w:pStyle w:val="NormalTable"/>
              <w:spacing w:before="0" w:after="0"/>
              <w:rPr>
                <w:rFonts w:ascii="Cordia New" w:hAnsi="Cordia New" w:cs="Cordia New"/>
                <w:color w:val="auto"/>
                <w:sz w:val="28"/>
                <w:szCs w:val="28"/>
                <w:cs/>
                <w:lang w:bidi="th-TH"/>
              </w:rPr>
            </w:pPr>
            <w:del w:id="2" w:author="...AMI-TEN... ." w:date="2020-02-05T15:05:00Z">
              <w:r w:rsidDel="004234DA">
                <w:rPr>
                  <w:rFonts w:ascii="Cordia New" w:hAnsi="Cordia New" w:cs="Cordia New" w:hint="cs"/>
                  <w:color w:val="auto"/>
                  <w:sz w:val="28"/>
                  <w:szCs w:val="28"/>
                  <w:cs/>
                  <w:lang w:bidi="th-TH"/>
                </w:rPr>
                <w:delText>คุณ</w:delText>
              </w:r>
            </w:del>
            <w:r>
              <w:rPr>
                <w:rFonts w:ascii="Cordia New" w:hAnsi="Cordia New" w:cs="Cordia New" w:hint="cs"/>
                <w:color w:val="auto"/>
                <w:sz w:val="28"/>
                <w:szCs w:val="28"/>
                <w:cs/>
                <w:lang w:bidi="th-TH"/>
              </w:rPr>
              <w:t>สันทัด เข็มประสิทธ์</w:t>
            </w:r>
          </w:p>
        </w:tc>
        <w:tc>
          <w:tcPr>
            <w:tcW w:w="3420" w:type="dxa"/>
            <w:tcBorders>
              <w:right w:val="single" w:sz="4" w:space="0" w:color="auto"/>
            </w:tcBorders>
          </w:tcPr>
          <w:p w14:paraId="71A7F8BE" w14:textId="23254743" w:rsidR="0067520C" w:rsidRPr="006A4683" w:rsidRDefault="0067520C" w:rsidP="0067520C">
            <w:pPr>
              <w:pStyle w:val="NormalTable"/>
              <w:spacing w:before="0" w:after="0"/>
              <w:rPr>
                <w:rFonts w:ascii="Cordia New" w:hAnsi="Cordia New" w:cs="Cordia New"/>
                <w:color w:val="auto"/>
                <w:sz w:val="28"/>
                <w:szCs w:val="28"/>
              </w:rPr>
            </w:pPr>
            <w:r w:rsidRPr="000544A3">
              <w:rPr>
                <w:rFonts w:asciiTheme="minorBidi" w:hAnsiTheme="minorBidi" w:cstheme="minorBidi"/>
                <w:color w:val="auto"/>
                <w:sz w:val="28"/>
                <w:szCs w:val="28"/>
              </w:rPr>
              <w:t>Key User</w:t>
            </w:r>
          </w:p>
        </w:tc>
        <w:tc>
          <w:tcPr>
            <w:tcW w:w="2700" w:type="dxa"/>
            <w:tcBorders>
              <w:left w:val="single" w:sz="4" w:space="0" w:color="auto"/>
            </w:tcBorders>
          </w:tcPr>
          <w:p w14:paraId="53FE7A86" w14:textId="682B9B9F" w:rsidR="0067520C" w:rsidRDefault="0067520C" w:rsidP="0067520C">
            <w:pPr>
              <w:pStyle w:val="NormalTable"/>
              <w:spacing w:before="0" w:after="0"/>
              <w:rPr>
                <w:rFonts w:ascii="Cordia New" w:hAnsi="Cordia New" w:cs="Cordia New"/>
                <w:color w:val="auto"/>
                <w:sz w:val="28"/>
                <w:szCs w:val="28"/>
              </w:rPr>
            </w:pPr>
            <w:r w:rsidRPr="000544A3">
              <w:rPr>
                <w:rFonts w:asciiTheme="minorBidi" w:hAnsiTheme="minorBidi" w:cstheme="minorBidi"/>
                <w:color w:val="auto"/>
                <w:sz w:val="28"/>
                <w:szCs w:val="28"/>
              </w:rPr>
              <w:t>PTT</w:t>
            </w:r>
          </w:p>
        </w:tc>
      </w:tr>
      <w:tr w:rsidR="0067520C" w:rsidRPr="00F45EA3" w14:paraId="43549FA6" w14:textId="77777777">
        <w:trPr>
          <w:cantSplit/>
        </w:trPr>
        <w:tc>
          <w:tcPr>
            <w:tcW w:w="3607" w:type="dxa"/>
            <w:tcBorders>
              <w:top w:val="single" w:sz="4" w:space="0" w:color="000000"/>
              <w:bottom w:val="single" w:sz="4" w:space="0" w:color="000000"/>
            </w:tcBorders>
          </w:tcPr>
          <w:p w14:paraId="287C288A" w14:textId="641716AB" w:rsidR="0067520C" w:rsidRDefault="0067520C" w:rsidP="0067520C">
            <w:pPr>
              <w:pStyle w:val="NormalTable"/>
              <w:spacing w:before="0" w:after="0"/>
              <w:rPr>
                <w:rFonts w:ascii="Cordia New" w:hAnsi="Cordia New" w:cs="Cordia New"/>
                <w:color w:val="auto"/>
                <w:sz w:val="28"/>
                <w:szCs w:val="28"/>
                <w:lang w:bidi="th-TH"/>
              </w:rPr>
            </w:pPr>
            <w:r>
              <w:rPr>
                <w:rFonts w:ascii="Cordia New" w:hAnsi="Cordia New" w:cs="Cordia New" w:hint="cs"/>
                <w:color w:val="auto"/>
                <w:sz w:val="28"/>
                <w:szCs w:val="28"/>
                <w:cs/>
                <w:lang w:bidi="th-TH"/>
              </w:rPr>
              <w:t>ค</w:t>
            </w:r>
            <w:del w:id="3" w:author="...AMI-TEN... ." w:date="2020-02-05T15:05:00Z">
              <w:r w:rsidDel="004234DA">
                <w:rPr>
                  <w:rFonts w:ascii="Cordia New" w:hAnsi="Cordia New" w:cs="Cordia New" w:hint="cs"/>
                  <w:color w:val="auto"/>
                  <w:sz w:val="28"/>
                  <w:szCs w:val="28"/>
                  <w:cs/>
                  <w:lang w:bidi="th-TH"/>
                </w:rPr>
                <w:delText>ุณ</w:delText>
              </w:r>
            </w:del>
            <w:r>
              <w:rPr>
                <w:rFonts w:ascii="Cordia New" w:hAnsi="Cordia New" w:cs="Cordia New" w:hint="cs"/>
                <w:color w:val="auto"/>
                <w:sz w:val="28"/>
                <w:szCs w:val="28"/>
                <w:cs/>
                <w:lang w:bidi="th-TH"/>
              </w:rPr>
              <w:t>กรกิจ ลิ้มขจรเดช</w:t>
            </w:r>
          </w:p>
        </w:tc>
        <w:tc>
          <w:tcPr>
            <w:tcW w:w="3420" w:type="dxa"/>
            <w:tcBorders>
              <w:right w:val="single" w:sz="4" w:space="0" w:color="auto"/>
            </w:tcBorders>
          </w:tcPr>
          <w:p w14:paraId="3E2BFA8B" w14:textId="6BFE0B22" w:rsidR="0067520C" w:rsidRPr="006A4683" w:rsidRDefault="0067520C" w:rsidP="0067520C">
            <w:pPr>
              <w:pStyle w:val="NormalTable"/>
              <w:spacing w:before="0" w:after="0"/>
              <w:rPr>
                <w:rFonts w:ascii="Cordia New" w:hAnsi="Cordia New" w:cs="Cordia New"/>
                <w:color w:val="auto"/>
                <w:sz w:val="28"/>
                <w:szCs w:val="28"/>
              </w:rPr>
            </w:pPr>
            <w:r w:rsidRPr="000544A3">
              <w:rPr>
                <w:rFonts w:asciiTheme="minorBidi" w:hAnsiTheme="minorBidi" w:cstheme="minorBidi"/>
                <w:color w:val="auto"/>
                <w:sz w:val="28"/>
                <w:szCs w:val="28"/>
              </w:rPr>
              <w:t>Key User</w:t>
            </w:r>
          </w:p>
        </w:tc>
        <w:tc>
          <w:tcPr>
            <w:tcW w:w="2700" w:type="dxa"/>
            <w:tcBorders>
              <w:left w:val="single" w:sz="4" w:space="0" w:color="auto"/>
            </w:tcBorders>
          </w:tcPr>
          <w:p w14:paraId="38377A1E" w14:textId="0BFE1888" w:rsidR="0067520C" w:rsidRDefault="0067520C" w:rsidP="0067520C">
            <w:pPr>
              <w:pStyle w:val="NormalTable"/>
              <w:spacing w:before="0" w:after="0"/>
              <w:rPr>
                <w:rFonts w:ascii="Cordia New" w:hAnsi="Cordia New" w:cs="Cordia New"/>
                <w:color w:val="auto"/>
                <w:sz w:val="28"/>
                <w:szCs w:val="28"/>
              </w:rPr>
            </w:pPr>
            <w:r w:rsidRPr="000544A3">
              <w:rPr>
                <w:rFonts w:asciiTheme="minorBidi" w:hAnsiTheme="minorBidi" w:cstheme="minorBidi"/>
                <w:color w:val="auto"/>
                <w:sz w:val="28"/>
                <w:szCs w:val="28"/>
              </w:rPr>
              <w:t>PTT</w:t>
            </w:r>
          </w:p>
        </w:tc>
      </w:tr>
      <w:tr w:rsidR="004F153E" w:rsidRPr="00F45EA3" w14:paraId="3E6BE82C" w14:textId="77777777">
        <w:trPr>
          <w:cantSplit/>
        </w:trPr>
        <w:tc>
          <w:tcPr>
            <w:tcW w:w="3607" w:type="dxa"/>
            <w:tcBorders>
              <w:top w:val="single" w:sz="4" w:space="0" w:color="000000"/>
              <w:bottom w:val="single" w:sz="4" w:space="0" w:color="000000"/>
            </w:tcBorders>
          </w:tcPr>
          <w:p w14:paraId="505EA31C" w14:textId="33F87E30" w:rsidR="004F153E" w:rsidRDefault="004F153E" w:rsidP="004F153E">
            <w:pPr>
              <w:pStyle w:val="NormalTable"/>
              <w:spacing w:before="0" w:after="0"/>
              <w:rPr>
                <w:rFonts w:ascii="Cordia New" w:hAnsi="Cordia New" w:cs="Cordia New"/>
                <w:color w:val="auto"/>
                <w:sz w:val="28"/>
                <w:szCs w:val="28"/>
                <w:cs/>
                <w:lang w:bidi="th-TH"/>
              </w:rPr>
            </w:pPr>
            <w:del w:id="4" w:author="...AMI-TEN... ." w:date="2020-02-05T15:05:00Z">
              <w:r w:rsidDel="004234DA">
                <w:rPr>
                  <w:rFonts w:ascii="Cordia New" w:hAnsi="Cordia New" w:cs="Cordia New" w:hint="cs"/>
                  <w:color w:val="auto"/>
                  <w:sz w:val="28"/>
                  <w:szCs w:val="28"/>
                  <w:cs/>
                  <w:lang w:bidi="th-TH"/>
                </w:rPr>
                <w:delText>คุณ</w:delText>
              </w:r>
            </w:del>
            <w:r>
              <w:rPr>
                <w:rFonts w:ascii="Cordia New" w:hAnsi="Cordia New" w:cs="Cordia New" w:hint="cs"/>
                <w:color w:val="auto"/>
                <w:sz w:val="28"/>
                <w:szCs w:val="28"/>
                <w:cs/>
                <w:lang w:bidi="th-TH"/>
              </w:rPr>
              <w:t>พศวีรี เรืองทวรีติกุล</w:t>
            </w:r>
          </w:p>
        </w:tc>
        <w:tc>
          <w:tcPr>
            <w:tcW w:w="3420" w:type="dxa"/>
            <w:tcBorders>
              <w:right w:val="single" w:sz="4" w:space="0" w:color="auto"/>
            </w:tcBorders>
          </w:tcPr>
          <w:p w14:paraId="59A44EB3" w14:textId="2E7A183D" w:rsidR="004F153E" w:rsidRPr="000544A3" w:rsidRDefault="004F153E" w:rsidP="004F153E">
            <w:pPr>
              <w:pStyle w:val="NormalTable"/>
              <w:spacing w:before="0" w:after="0"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0544A3">
              <w:rPr>
                <w:rFonts w:asciiTheme="minorBidi" w:hAnsiTheme="minorBidi" w:cstheme="minorBidi"/>
                <w:color w:val="auto"/>
                <w:sz w:val="28"/>
                <w:szCs w:val="28"/>
              </w:rPr>
              <w:t>Key User</w:t>
            </w:r>
          </w:p>
        </w:tc>
        <w:tc>
          <w:tcPr>
            <w:tcW w:w="2700" w:type="dxa"/>
            <w:tcBorders>
              <w:left w:val="single" w:sz="4" w:space="0" w:color="auto"/>
            </w:tcBorders>
          </w:tcPr>
          <w:p w14:paraId="0F6C0797" w14:textId="1D00BB19" w:rsidR="004F153E" w:rsidRPr="000544A3" w:rsidRDefault="004F153E" w:rsidP="004F153E">
            <w:pPr>
              <w:pStyle w:val="NormalTable"/>
              <w:spacing w:before="0" w:after="0"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0544A3">
              <w:rPr>
                <w:rFonts w:asciiTheme="minorBidi" w:hAnsiTheme="minorBidi" w:cstheme="minorBidi"/>
                <w:color w:val="auto"/>
                <w:sz w:val="28"/>
                <w:szCs w:val="28"/>
              </w:rPr>
              <w:t>PTT</w:t>
            </w:r>
          </w:p>
        </w:tc>
      </w:tr>
      <w:tr w:rsidR="004F153E" w:rsidRPr="00F45EA3" w14:paraId="236E6F4F" w14:textId="77777777">
        <w:trPr>
          <w:cantSplit/>
        </w:trPr>
        <w:tc>
          <w:tcPr>
            <w:tcW w:w="3607" w:type="dxa"/>
            <w:tcBorders>
              <w:top w:val="single" w:sz="4" w:space="0" w:color="000000"/>
              <w:bottom w:val="single" w:sz="4" w:space="0" w:color="000000"/>
            </w:tcBorders>
          </w:tcPr>
          <w:p w14:paraId="18841BA3" w14:textId="00B6A0F1" w:rsidR="004F153E" w:rsidRDefault="004F153E" w:rsidP="004F153E">
            <w:pPr>
              <w:pStyle w:val="NormalTable"/>
              <w:spacing w:before="0" w:after="0"/>
              <w:rPr>
                <w:rFonts w:ascii="Cordia New" w:hAnsi="Cordia New" w:cs="Cordia New"/>
                <w:color w:val="auto"/>
                <w:sz w:val="28"/>
                <w:szCs w:val="28"/>
                <w:cs/>
                <w:lang w:bidi="th-TH"/>
              </w:rPr>
            </w:pPr>
            <w:del w:id="5" w:author="...AMI-TEN... ." w:date="2020-02-05T15:05:00Z">
              <w:r w:rsidDel="004234DA">
                <w:rPr>
                  <w:rFonts w:ascii="Cordia New" w:hAnsi="Cordia New" w:cs="Cordia New" w:hint="cs"/>
                  <w:color w:val="auto"/>
                  <w:sz w:val="28"/>
                  <w:szCs w:val="28"/>
                  <w:cs/>
                  <w:lang w:bidi="th-TH"/>
                </w:rPr>
                <w:delText>คุณ</w:delText>
              </w:r>
            </w:del>
            <w:r>
              <w:rPr>
                <w:rFonts w:ascii="Cordia New" w:hAnsi="Cordia New" w:cs="Cordia New" w:hint="cs"/>
                <w:color w:val="auto"/>
                <w:sz w:val="28"/>
                <w:szCs w:val="28"/>
                <w:cs/>
                <w:lang w:bidi="th-TH"/>
              </w:rPr>
              <w:t xml:space="preserve">ระวิพรรณ รัชตวาสน์ </w:t>
            </w:r>
          </w:p>
        </w:tc>
        <w:tc>
          <w:tcPr>
            <w:tcW w:w="3420" w:type="dxa"/>
            <w:tcBorders>
              <w:right w:val="single" w:sz="4" w:space="0" w:color="auto"/>
            </w:tcBorders>
          </w:tcPr>
          <w:p w14:paraId="1F24F9A9" w14:textId="7ECDC007" w:rsidR="004F153E" w:rsidRPr="000544A3" w:rsidRDefault="004F153E" w:rsidP="004F153E">
            <w:pPr>
              <w:pStyle w:val="NormalTable"/>
              <w:spacing w:before="0" w:after="0"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0544A3">
              <w:rPr>
                <w:rFonts w:asciiTheme="minorBidi" w:hAnsiTheme="minorBidi" w:cstheme="minorBidi"/>
                <w:color w:val="auto"/>
                <w:sz w:val="28"/>
                <w:szCs w:val="28"/>
              </w:rPr>
              <w:t>Key User</w:t>
            </w:r>
          </w:p>
        </w:tc>
        <w:tc>
          <w:tcPr>
            <w:tcW w:w="2700" w:type="dxa"/>
            <w:tcBorders>
              <w:left w:val="single" w:sz="4" w:space="0" w:color="auto"/>
            </w:tcBorders>
          </w:tcPr>
          <w:p w14:paraId="688A79C5" w14:textId="364CD60A" w:rsidR="004F153E" w:rsidRPr="000544A3" w:rsidRDefault="004F153E" w:rsidP="004F153E">
            <w:pPr>
              <w:pStyle w:val="NormalTable"/>
              <w:spacing w:before="0" w:after="0"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0544A3">
              <w:rPr>
                <w:rFonts w:asciiTheme="minorBidi" w:hAnsiTheme="minorBidi" w:cstheme="minorBidi"/>
                <w:color w:val="auto"/>
                <w:sz w:val="28"/>
                <w:szCs w:val="28"/>
              </w:rPr>
              <w:t>PTT</w:t>
            </w:r>
          </w:p>
        </w:tc>
      </w:tr>
      <w:tr w:rsidR="00024272" w:rsidRPr="00F45EA3" w14:paraId="4D5A03D9" w14:textId="77777777">
        <w:trPr>
          <w:cantSplit/>
        </w:trPr>
        <w:tc>
          <w:tcPr>
            <w:tcW w:w="3607" w:type="dxa"/>
            <w:tcBorders>
              <w:top w:val="single" w:sz="4" w:space="0" w:color="000000"/>
              <w:bottom w:val="single" w:sz="4" w:space="0" w:color="000000"/>
            </w:tcBorders>
          </w:tcPr>
          <w:p w14:paraId="7AFEC9AE" w14:textId="1B456B62" w:rsidR="00024272" w:rsidRDefault="00024272" w:rsidP="00024272">
            <w:pPr>
              <w:pStyle w:val="NormalTable"/>
              <w:spacing w:before="0" w:after="0"/>
              <w:rPr>
                <w:rFonts w:ascii="Cordia New" w:hAnsi="Cordia New" w:cs="Cordia New"/>
                <w:color w:val="auto"/>
                <w:sz w:val="28"/>
                <w:szCs w:val="28"/>
                <w:lang w:bidi="th-TH"/>
              </w:rPr>
            </w:pPr>
            <w:del w:id="6" w:author="...AMI-TEN... ." w:date="2020-02-05T15:05:00Z">
              <w:r w:rsidDel="004234DA">
                <w:rPr>
                  <w:rFonts w:asciiTheme="minorBidi" w:hAnsiTheme="minorBidi" w:cs="Cordia New" w:hint="cs"/>
                  <w:color w:val="auto"/>
                  <w:sz w:val="28"/>
                  <w:szCs w:val="28"/>
                  <w:cs/>
                  <w:lang w:bidi="th-TH"/>
                </w:rPr>
                <w:delText>คุณ</w:delText>
              </w:r>
            </w:del>
            <w:ins w:id="7" w:author="...AMI-TEN... ." w:date="2020-02-05T15:07:00Z">
              <w:r w:rsidR="006648B9" w:rsidRPr="006648B9">
                <w:rPr>
                  <w:rFonts w:asciiTheme="minorBidi" w:hAnsiTheme="minorBidi" w:cs="Cordia New"/>
                  <w:color w:val="auto"/>
                  <w:sz w:val="28"/>
                  <w:szCs w:val="28"/>
                  <w:cs/>
                  <w:lang w:bidi="th-TH"/>
                </w:rPr>
                <w:t>อรรถพล ศรีนรคุตร</w:t>
              </w:r>
            </w:ins>
            <w:del w:id="8" w:author="...AMI-TEN... ." w:date="2020-02-05T15:07:00Z">
              <w:r w:rsidRPr="00024272" w:rsidDel="006648B9">
                <w:rPr>
                  <w:rFonts w:asciiTheme="minorBidi" w:hAnsiTheme="minorBidi" w:cs="Cordia New"/>
                  <w:color w:val="auto"/>
                  <w:sz w:val="28"/>
                  <w:szCs w:val="28"/>
                  <w:cs/>
                  <w:lang w:bidi="th-TH"/>
                </w:rPr>
                <w:delText>อัตตาพร</w:delText>
              </w:r>
              <w:r w:rsidDel="006648B9">
                <w:rPr>
                  <w:rFonts w:asciiTheme="minorBidi" w:hAnsiTheme="minorBidi" w:cs="Cordia New" w:hint="cs"/>
                  <w:color w:val="auto"/>
                  <w:sz w:val="28"/>
                  <w:szCs w:val="28"/>
                  <w:cs/>
                  <w:lang w:bidi="th-TH"/>
                </w:rPr>
                <w:delText xml:space="preserve"> </w:delText>
              </w:r>
              <w:r w:rsidRPr="00024272" w:rsidDel="006648B9">
                <w:rPr>
                  <w:rFonts w:asciiTheme="minorBidi" w:hAnsiTheme="minorBidi" w:cs="Cordia New"/>
                  <w:color w:val="auto"/>
                  <w:sz w:val="28"/>
                  <w:szCs w:val="28"/>
                  <w:cs/>
                  <w:lang w:bidi="th-TH"/>
                </w:rPr>
                <w:delText>ศรีนรากุล</w:delText>
              </w:r>
            </w:del>
          </w:p>
        </w:tc>
        <w:tc>
          <w:tcPr>
            <w:tcW w:w="3420" w:type="dxa"/>
            <w:tcBorders>
              <w:right w:val="single" w:sz="4" w:space="0" w:color="auto"/>
            </w:tcBorders>
          </w:tcPr>
          <w:p w14:paraId="1B8C1C9D" w14:textId="5C183155" w:rsidR="00024272" w:rsidRPr="006A4683" w:rsidRDefault="00024272" w:rsidP="00024272">
            <w:pPr>
              <w:pStyle w:val="NormalTable"/>
              <w:spacing w:before="0" w:after="0"/>
              <w:rPr>
                <w:rFonts w:ascii="Cordia New" w:hAnsi="Cordia New" w:cs="Cordia New"/>
                <w:color w:val="auto"/>
                <w:sz w:val="28"/>
                <w:szCs w:val="28"/>
              </w:rPr>
            </w:pPr>
            <w:r w:rsidRPr="000544A3">
              <w:rPr>
                <w:rFonts w:asciiTheme="minorBidi" w:hAnsiTheme="minorBidi" w:cstheme="minorBidi"/>
                <w:color w:val="auto"/>
                <w:sz w:val="28"/>
                <w:szCs w:val="28"/>
              </w:rPr>
              <w:t>Project  Manager</w:t>
            </w:r>
          </w:p>
        </w:tc>
        <w:tc>
          <w:tcPr>
            <w:tcW w:w="2700" w:type="dxa"/>
            <w:tcBorders>
              <w:left w:val="single" w:sz="4" w:space="0" w:color="auto"/>
            </w:tcBorders>
          </w:tcPr>
          <w:p w14:paraId="69326503" w14:textId="2729770D" w:rsidR="00024272" w:rsidRDefault="00024272" w:rsidP="00024272">
            <w:pPr>
              <w:pStyle w:val="NormalTable"/>
              <w:spacing w:before="0" w:after="0"/>
              <w:rPr>
                <w:rFonts w:ascii="Cordia New" w:hAnsi="Cordia New" w:cs="Cordia New"/>
                <w:color w:val="auto"/>
                <w:sz w:val="28"/>
                <w:szCs w:val="28"/>
              </w:rPr>
            </w:pPr>
            <w:r w:rsidRPr="000544A3">
              <w:rPr>
                <w:rFonts w:asciiTheme="minorBidi" w:hAnsiTheme="minorBidi" w:cstheme="minorBidi"/>
                <w:color w:val="auto"/>
                <w:sz w:val="28"/>
                <w:szCs w:val="28"/>
              </w:rPr>
              <w:t>PTT Digital</w:t>
            </w:r>
          </w:p>
        </w:tc>
      </w:tr>
      <w:tr w:rsidR="004234DA" w:rsidRPr="00F45EA3" w14:paraId="655627E4" w14:textId="77777777">
        <w:trPr>
          <w:cantSplit/>
          <w:ins w:id="9" w:author="...AMI-TEN... ." w:date="2020-02-05T15:05:00Z"/>
        </w:trPr>
        <w:tc>
          <w:tcPr>
            <w:tcW w:w="3607" w:type="dxa"/>
            <w:tcBorders>
              <w:top w:val="single" w:sz="4" w:space="0" w:color="000000"/>
              <w:bottom w:val="single" w:sz="4" w:space="0" w:color="000000"/>
            </w:tcBorders>
          </w:tcPr>
          <w:p w14:paraId="7A90A711" w14:textId="7FFBAB9B" w:rsidR="004234DA" w:rsidRDefault="004234DA" w:rsidP="00024272">
            <w:pPr>
              <w:pStyle w:val="NormalTable"/>
              <w:spacing w:before="0" w:after="0"/>
              <w:rPr>
                <w:ins w:id="10" w:author="...AMI-TEN... ." w:date="2020-02-05T15:05:00Z"/>
                <w:rFonts w:asciiTheme="minorBidi" w:hAnsiTheme="minorBidi" w:cs="Cordia New"/>
                <w:color w:val="auto"/>
                <w:sz w:val="28"/>
                <w:szCs w:val="28"/>
                <w:cs/>
                <w:lang w:bidi="th-TH"/>
              </w:rPr>
            </w:pPr>
            <w:ins w:id="11" w:author="...AMI-TEN... ." w:date="2020-02-05T15:05:00Z">
              <w:r>
                <w:rPr>
                  <w:rFonts w:asciiTheme="minorBidi" w:hAnsiTheme="minorBidi" w:cs="Cordia New" w:hint="cs"/>
                  <w:color w:val="auto"/>
                  <w:sz w:val="28"/>
                  <w:szCs w:val="28"/>
                  <w:cs/>
                  <w:lang w:bidi="th-TH"/>
                </w:rPr>
                <w:t>อมิตา ตันตราภรณ์</w:t>
              </w:r>
            </w:ins>
          </w:p>
        </w:tc>
        <w:tc>
          <w:tcPr>
            <w:tcW w:w="3420" w:type="dxa"/>
            <w:tcBorders>
              <w:right w:val="single" w:sz="4" w:space="0" w:color="auto"/>
            </w:tcBorders>
          </w:tcPr>
          <w:p w14:paraId="1A661F67" w14:textId="45D141DA" w:rsidR="004234DA" w:rsidRPr="000544A3" w:rsidRDefault="004234DA" w:rsidP="00024272">
            <w:pPr>
              <w:pStyle w:val="NormalTable"/>
              <w:spacing w:before="0" w:after="0"/>
              <w:rPr>
                <w:ins w:id="12" w:author="...AMI-TEN... ." w:date="2020-02-05T15:05:00Z"/>
                <w:rFonts w:asciiTheme="minorBidi" w:hAnsiTheme="minorBidi" w:cstheme="minorBidi"/>
                <w:color w:val="auto"/>
                <w:sz w:val="28"/>
                <w:szCs w:val="28"/>
              </w:rPr>
            </w:pPr>
            <w:ins w:id="13" w:author="...AMI-TEN... ." w:date="2020-02-05T15:06:00Z">
              <w:r w:rsidRPr="000544A3">
                <w:rPr>
                  <w:rFonts w:asciiTheme="minorBidi" w:hAnsiTheme="minorBidi" w:cstheme="minorBidi"/>
                  <w:color w:val="auto"/>
                  <w:sz w:val="28"/>
                  <w:szCs w:val="28"/>
                </w:rPr>
                <w:t>Project Coordinator</w:t>
              </w:r>
            </w:ins>
          </w:p>
        </w:tc>
        <w:tc>
          <w:tcPr>
            <w:tcW w:w="2700" w:type="dxa"/>
            <w:tcBorders>
              <w:left w:val="single" w:sz="4" w:space="0" w:color="auto"/>
            </w:tcBorders>
          </w:tcPr>
          <w:p w14:paraId="5ACF7F5E" w14:textId="6E190CAC" w:rsidR="004234DA" w:rsidRPr="000544A3" w:rsidRDefault="004234DA" w:rsidP="00024272">
            <w:pPr>
              <w:pStyle w:val="NormalTable"/>
              <w:spacing w:before="0" w:after="0"/>
              <w:rPr>
                <w:ins w:id="14" w:author="...AMI-TEN... ." w:date="2020-02-05T15:05:00Z"/>
                <w:rFonts w:asciiTheme="minorBidi" w:hAnsiTheme="minorBidi" w:cstheme="minorBidi"/>
                <w:color w:val="auto"/>
                <w:sz w:val="28"/>
                <w:szCs w:val="28"/>
              </w:rPr>
            </w:pPr>
            <w:ins w:id="15" w:author="...AMI-TEN... ." w:date="2020-02-05T15:06:00Z">
              <w:r w:rsidRPr="000544A3">
                <w:rPr>
                  <w:rFonts w:asciiTheme="minorBidi" w:hAnsiTheme="minorBidi" w:cstheme="minorBidi"/>
                  <w:color w:val="auto"/>
                  <w:sz w:val="28"/>
                  <w:szCs w:val="28"/>
                </w:rPr>
                <w:t>PTT Digital</w:t>
              </w:r>
            </w:ins>
          </w:p>
        </w:tc>
      </w:tr>
      <w:tr w:rsidR="00024272" w:rsidRPr="00F45EA3" w14:paraId="1347A510" w14:textId="77777777">
        <w:trPr>
          <w:cantSplit/>
        </w:trPr>
        <w:tc>
          <w:tcPr>
            <w:tcW w:w="3607" w:type="dxa"/>
            <w:tcBorders>
              <w:top w:val="single" w:sz="4" w:space="0" w:color="000000"/>
              <w:bottom w:val="single" w:sz="4" w:space="0" w:color="000000"/>
            </w:tcBorders>
          </w:tcPr>
          <w:p w14:paraId="622C5E14" w14:textId="6F817710" w:rsidR="00024272" w:rsidRPr="00F45EA3" w:rsidRDefault="00024272" w:rsidP="00024272">
            <w:pPr>
              <w:pStyle w:val="NormalTable"/>
              <w:spacing w:before="0" w:after="0"/>
              <w:rPr>
                <w:rFonts w:ascii="Cordia New" w:hAnsi="Cordia New" w:cs="Cordia New"/>
                <w:color w:val="auto"/>
                <w:sz w:val="28"/>
                <w:szCs w:val="28"/>
              </w:rPr>
            </w:pPr>
            <w:del w:id="16" w:author="...AMI-TEN... ." w:date="2020-02-05T15:05:00Z">
              <w:r w:rsidRPr="00024272" w:rsidDel="004234DA">
                <w:rPr>
                  <w:rFonts w:ascii="Cordia New" w:hAnsi="Cordia New" w:cs="Cordia New"/>
                  <w:color w:val="auto"/>
                  <w:sz w:val="28"/>
                  <w:szCs w:val="28"/>
                  <w:cs/>
                  <w:lang w:bidi="th-TH"/>
                </w:rPr>
                <w:delText>คุณ</w:delText>
              </w:r>
            </w:del>
            <w:r w:rsidRPr="00024272">
              <w:rPr>
                <w:rFonts w:ascii="Cordia New" w:hAnsi="Cordia New" w:cs="Cordia New"/>
                <w:color w:val="auto"/>
                <w:sz w:val="28"/>
                <w:szCs w:val="28"/>
                <w:cs/>
                <w:lang w:bidi="th-TH"/>
              </w:rPr>
              <w:t>เอกพันธ์ คงชู</w:t>
            </w:r>
          </w:p>
        </w:tc>
        <w:tc>
          <w:tcPr>
            <w:tcW w:w="3420" w:type="dxa"/>
            <w:tcBorders>
              <w:right w:val="single" w:sz="4" w:space="0" w:color="auto"/>
            </w:tcBorders>
          </w:tcPr>
          <w:p w14:paraId="5B221F53" w14:textId="0159ACFE" w:rsidR="00024272" w:rsidRDefault="00024272" w:rsidP="00024272">
            <w:pPr>
              <w:pStyle w:val="NormalTable"/>
              <w:spacing w:before="0" w:after="0"/>
              <w:rPr>
                <w:rFonts w:ascii="Cordia New" w:hAnsi="Cordia New" w:cs="Cordia New"/>
                <w:color w:val="auto"/>
                <w:sz w:val="28"/>
                <w:szCs w:val="28"/>
                <w:lang w:bidi="th-TH"/>
              </w:rPr>
            </w:pPr>
            <w:r w:rsidRPr="000544A3">
              <w:rPr>
                <w:rFonts w:asciiTheme="minorBidi" w:hAnsiTheme="minorBidi" w:cstheme="minorBidi"/>
                <w:color w:val="auto"/>
                <w:sz w:val="28"/>
                <w:szCs w:val="28"/>
              </w:rPr>
              <w:t>Project  Manager</w:t>
            </w:r>
          </w:p>
        </w:tc>
        <w:tc>
          <w:tcPr>
            <w:tcW w:w="2700" w:type="dxa"/>
            <w:tcBorders>
              <w:left w:val="single" w:sz="4" w:space="0" w:color="auto"/>
            </w:tcBorders>
          </w:tcPr>
          <w:p w14:paraId="471888DF" w14:textId="1CB13D45" w:rsidR="00024272" w:rsidRDefault="00024272" w:rsidP="00024272">
            <w:pPr>
              <w:pStyle w:val="NormalTable"/>
              <w:spacing w:before="0" w:after="0"/>
              <w:rPr>
                <w:rFonts w:ascii="Cordia New" w:hAnsi="Cordia New" w:cs="Cordia New"/>
                <w:color w:val="auto"/>
                <w:sz w:val="28"/>
                <w:szCs w:val="28"/>
              </w:rPr>
            </w:pPr>
            <w:proofErr w:type="spellStart"/>
            <w:r w:rsidRPr="000544A3">
              <w:rPr>
                <w:rFonts w:asciiTheme="minorBidi" w:hAnsiTheme="minorBidi" w:cstheme="minorBidi"/>
                <w:color w:val="auto"/>
                <w:sz w:val="28"/>
                <w:szCs w:val="28"/>
              </w:rPr>
              <w:t>Softthai</w:t>
            </w:r>
            <w:proofErr w:type="spellEnd"/>
          </w:p>
        </w:tc>
      </w:tr>
      <w:tr w:rsidR="00024272" w:rsidRPr="00F45EA3" w14:paraId="230E68EE" w14:textId="77777777">
        <w:trPr>
          <w:cantSplit/>
        </w:trPr>
        <w:tc>
          <w:tcPr>
            <w:tcW w:w="3607" w:type="dxa"/>
            <w:tcBorders>
              <w:top w:val="single" w:sz="4" w:space="0" w:color="000000"/>
              <w:bottom w:val="single" w:sz="4" w:space="0" w:color="000000"/>
            </w:tcBorders>
          </w:tcPr>
          <w:p w14:paraId="4C356410" w14:textId="384FB1CD" w:rsidR="00024272" w:rsidRPr="00F45EA3" w:rsidRDefault="00024272" w:rsidP="00024272">
            <w:pPr>
              <w:pStyle w:val="NormalTable"/>
              <w:spacing w:before="0" w:after="0"/>
              <w:rPr>
                <w:rFonts w:ascii="Cordia New" w:hAnsi="Cordia New" w:cs="Cordia New"/>
                <w:color w:val="auto"/>
                <w:sz w:val="28"/>
                <w:szCs w:val="28"/>
                <w:cs/>
                <w:lang w:bidi="th-TH"/>
              </w:rPr>
            </w:pPr>
            <w:del w:id="17" w:author="...AMI-TEN... ." w:date="2020-02-05T15:05:00Z">
              <w:r w:rsidDel="004234DA"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delText>คุณ</w:delText>
              </w:r>
            </w:del>
            <w:r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  <w:lang w:bidi="th-TH"/>
              </w:rPr>
              <w:t>พัฒทรา ประดิษฐ์</w:t>
            </w:r>
          </w:p>
        </w:tc>
        <w:tc>
          <w:tcPr>
            <w:tcW w:w="3420" w:type="dxa"/>
            <w:tcBorders>
              <w:right w:val="single" w:sz="4" w:space="0" w:color="auto"/>
            </w:tcBorders>
          </w:tcPr>
          <w:p w14:paraId="374C8C29" w14:textId="38F028D6" w:rsidR="00024272" w:rsidRDefault="00024272" w:rsidP="00024272">
            <w:pPr>
              <w:pStyle w:val="NormalTable"/>
              <w:spacing w:before="0" w:after="0"/>
              <w:rPr>
                <w:rFonts w:ascii="Cordia New" w:hAnsi="Cordia New" w:cs="Cordia New"/>
                <w:color w:val="auto"/>
                <w:sz w:val="28"/>
                <w:szCs w:val="28"/>
              </w:rPr>
            </w:pPr>
            <w:r w:rsidRPr="000544A3">
              <w:rPr>
                <w:rFonts w:asciiTheme="minorBidi" w:hAnsiTheme="minorBidi" w:cstheme="minorBidi"/>
                <w:color w:val="auto"/>
                <w:sz w:val="28"/>
                <w:szCs w:val="28"/>
              </w:rPr>
              <w:t>Project Coordinator</w:t>
            </w:r>
          </w:p>
        </w:tc>
        <w:tc>
          <w:tcPr>
            <w:tcW w:w="2700" w:type="dxa"/>
            <w:tcBorders>
              <w:left w:val="single" w:sz="4" w:space="0" w:color="auto"/>
            </w:tcBorders>
          </w:tcPr>
          <w:p w14:paraId="0EA9CC47" w14:textId="7FCFA866" w:rsidR="00024272" w:rsidRDefault="00024272" w:rsidP="00024272">
            <w:pPr>
              <w:pStyle w:val="NormalTable"/>
              <w:spacing w:before="0" w:after="0"/>
              <w:rPr>
                <w:rFonts w:ascii="Cordia New" w:hAnsi="Cordia New" w:cs="Cordia New"/>
                <w:color w:val="auto"/>
                <w:sz w:val="28"/>
                <w:szCs w:val="28"/>
              </w:rPr>
            </w:pPr>
            <w:proofErr w:type="spellStart"/>
            <w:r w:rsidRPr="000544A3">
              <w:rPr>
                <w:rFonts w:asciiTheme="minorBidi" w:hAnsiTheme="minorBidi" w:cstheme="minorBidi"/>
                <w:color w:val="auto"/>
                <w:sz w:val="28"/>
                <w:szCs w:val="28"/>
              </w:rPr>
              <w:t>Softthai</w:t>
            </w:r>
            <w:proofErr w:type="spellEnd"/>
          </w:p>
        </w:tc>
      </w:tr>
    </w:tbl>
    <w:p w14:paraId="436E345E" w14:textId="77777777" w:rsidR="00591AF0" w:rsidRDefault="00591AF0" w:rsidP="00687F53">
      <w:pPr>
        <w:pStyle w:val="NoSpacing"/>
        <w:rPr>
          <w:cs/>
          <w:lang w:bidi="th-TH"/>
        </w:rPr>
      </w:pPr>
    </w:p>
    <w:p w14:paraId="436E345F" w14:textId="77777777" w:rsidR="00591AF0" w:rsidRPr="00F45EA3" w:rsidRDefault="00591AF0">
      <w:pPr>
        <w:pStyle w:val="Heading2"/>
        <w:spacing w:before="0" w:after="0"/>
        <w:rPr>
          <w:rFonts w:ascii="Cordia New" w:hAnsi="Cordia New" w:cs="Cordia New"/>
          <w:sz w:val="28"/>
          <w:szCs w:val="28"/>
        </w:rPr>
      </w:pPr>
      <w:r w:rsidRPr="00F45EA3">
        <w:rPr>
          <w:rFonts w:ascii="Cordia New" w:hAnsi="Cordia New" w:cs="Cordia New"/>
          <w:sz w:val="28"/>
          <w:szCs w:val="28"/>
        </w:rPr>
        <w:t>Meeting Objectives</w:t>
      </w:r>
    </w:p>
    <w:p w14:paraId="7A2CB18F" w14:textId="098AFB7C" w:rsidR="00E34D16" w:rsidRPr="00E34D16" w:rsidRDefault="00E34D16" w:rsidP="00E34D16">
      <w:pPr>
        <w:numPr>
          <w:ilvl w:val="0"/>
          <w:numId w:val="22"/>
        </w:numPr>
        <w:spacing w:before="0" w:after="0"/>
        <w:textAlignment w:val="center"/>
        <w:rPr>
          <w:ins w:id="18" w:author="...AMI-TEN... ." w:date="2020-02-05T15:08:00Z"/>
          <w:rFonts w:asciiTheme="minorBidi" w:hAnsiTheme="minorBidi" w:cstheme="minorBidi"/>
          <w:kern w:val="0"/>
          <w:sz w:val="28"/>
          <w:szCs w:val="28"/>
          <w:lang w:val="en-US" w:bidi="th-TH"/>
          <w:rPrChange w:id="19" w:author="...AMI-TEN... ." w:date="2020-02-05T15:08:00Z">
            <w:rPr>
              <w:ins w:id="20" w:author="...AMI-TEN... ." w:date="2020-02-05T15:08:00Z"/>
              <w:rFonts w:ascii="Cordia New" w:hAnsi="Cordia New" w:cs="Cordia New"/>
              <w:kern w:val="0"/>
              <w:sz w:val="28"/>
              <w:szCs w:val="28"/>
              <w:lang w:val="en-US" w:bidi="th-TH"/>
            </w:rPr>
          </w:rPrChange>
        </w:rPr>
      </w:pPr>
      <w:ins w:id="21" w:author="...AMI-TEN... ." w:date="2020-02-05T15:08:00Z">
        <w:r w:rsidRPr="00E34D16">
          <w:rPr>
            <w:rFonts w:asciiTheme="minorBidi" w:hAnsiTheme="minorBidi" w:cstheme="minorBidi"/>
            <w:sz w:val="28"/>
            <w:szCs w:val="28"/>
            <w:cs/>
            <w:lang w:bidi="th-TH"/>
            <w:rPrChange w:id="22" w:author="...AMI-TEN... ." w:date="2020-02-05T15:08:00Z">
              <w:rPr>
                <w:rFonts w:ascii="Cordia New" w:hAnsi="Cordia New" w:cs="Cordia New"/>
                <w:sz w:val="28"/>
                <w:szCs w:val="28"/>
                <w:cs/>
                <w:lang w:bidi="th-TH"/>
              </w:rPr>
            </w:rPrChange>
          </w:rPr>
          <w:t xml:space="preserve">เพื่อแสดงหน้า </w:t>
        </w:r>
        <w:r w:rsidRPr="00E34D16">
          <w:rPr>
            <w:rFonts w:asciiTheme="minorBidi" w:hAnsiTheme="minorBidi" w:cstheme="minorBidi"/>
            <w:sz w:val="28"/>
            <w:szCs w:val="28"/>
            <w:rPrChange w:id="23" w:author="...AMI-TEN... ." w:date="2020-02-05T15:08:00Z">
              <w:rPr>
                <w:rFonts w:ascii="Cordia New" w:hAnsi="Cordia New" w:cs="Cordia New"/>
                <w:sz w:val="28"/>
                <w:szCs w:val="28"/>
              </w:rPr>
            </w:rPrChange>
          </w:rPr>
          <w:t xml:space="preserve">Web Portal </w:t>
        </w:r>
        <w:r w:rsidRPr="00E34D16">
          <w:rPr>
            <w:rFonts w:asciiTheme="minorBidi" w:hAnsiTheme="minorBidi" w:cstheme="minorBidi"/>
            <w:sz w:val="28"/>
            <w:szCs w:val="28"/>
            <w:cs/>
            <w:lang w:bidi="th-TH"/>
            <w:rPrChange w:id="24" w:author="...AMI-TEN... ." w:date="2020-02-05T15:08:00Z">
              <w:rPr>
                <w:rFonts w:ascii="Cordia New" w:hAnsi="Cordia New" w:cs="Cordia New"/>
                <w:sz w:val="28"/>
                <w:szCs w:val="28"/>
                <w:cs/>
                <w:lang w:bidi="th-TH"/>
              </w:rPr>
            </w:rPrChange>
          </w:rPr>
          <w:t xml:space="preserve">ซึ่งมีการปรับเปลี่ยนรูปแบบดีไซน์ตามที่ตกลงกันไว้ก่อนหน้าให้ </w:t>
        </w:r>
        <w:r w:rsidRPr="00E34D16">
          <w:rPr>
            <w:rFonts w:asciiTheme="minorBidi" w:hAnsiTheme="minorBidi" w:cstheme="minorBidi"/>
            <w:sz w:val="28"/>
            <w:szCs w:val="28"/>
            <w:rPrChange w:id="25" w:author="...AMI-TEN... ." w:date="2020-02-05T15:08:00Z">
              <w:rPr>
                <w:rFonts w:ascii="Cordia New" w:hAnsi="Cordia New" w:cs="Cordia New"/>
                <w:sz w:val="28"/>
                <w:szCs w:val="28"/>
              </w:rPr>
            </w:rPrChange>
          </w:rPr>
          <w:t xml:space="preserve">Key User </w:t>
        </w:r>
        <w:r w:rsidRPr="00E34D16">
          <w:rPr>
            <w:rFonts w:asciiTheme="minorBidi" w:hAnsiTheme="minorBidi" w:cstheme="minorBidi"/>
            <w:sz w:val="28"/>
            <w:szCs w:val="28"/>
            <w:cs/>
            <w:lang w:bidi="th-TH"/>
            <w:rPrChange w:id="26" w:author="...AMI-TEN... ." w:date="2020-02-05T15:08:00Z">
              <w:rPr>
                <w:rFonts w:ascii="Cordia New" w:hAnsi="Cordia New" w:cs="Cordia New"/>
                <w:sz w:val="28"/>
                <w:szCs w:val="28"/>
                <w:cs/>
                <w:lang w:bidi="th-TH"/>
              </w:rPr>
            </w:rPrChange>
          </w:rPr>
          <w:t xml:space="preserve">ตรวจสอบและทำการ </w:t>
        </w:r>
        <w:r w:rsidRPr="00E34D16">
          <w:rPr>
            <w:rFonts w:asciiTheme="minorBidi" w:hAnsiTheme="minorBidi" w:cstheme="minorBidi"/>
            <w:sz w:val="28"/>
            <w:szCs w:val="28"/>
            <w:rPrChange w:id="27" w:author="...AMI-TEN... ." w:date="2020-02-05T15:08:00Z">
              <w:rPr>
                <w:rFonts w:ascii="Cordia New" w:hAnsi="Cordia New" w:cs="Cordia New"/>
                <w:sz w:val="28"/>
                <w:szCs w:val="28"/>
              </w:rPr>
            </w:rPrChange>
          </w:rPr>
          <w:t>confirm</w:t>
        </w:r>
        <w:r w:rsidRPr="00E34D16">
          <w:rPr>
            <w:rFonts w:asciiTheme="minorBidi" w:hAnsiTheme="minorBidi" w:cstheme="minorBidi"/>
            <w:sz w:val="28"/>
            <w:szCs w:val="28"/>
            <w:cs/>
            <w:lang w:bidi="th-TH"/>
            <w:rPrChange w:id="28" w:author="...AMI-TEN... ." w:date="2020-02-05T15:08:00Z">
              <w:rPr>
                <w:rFonts w:ascii="Cordia New" w:hAnsi="Cordia New" w:cs="Cordia New"/>
                <w:sz w:val="28"/>
                <w:szCs w:val="28"/>
                <w:cs/>
                <w:lang w:bidi="th-TH"/>
              </w:rPr>
            </w:rPrChange>
          </w:rPr>
          <w:t xml:space="preserve"> (</w:t>
        </w:r>
      </w:ins>
      <w:moveToRangeStart w:id="29" w:author="...AMI-TEN... ." w:date="2020-02-05T15:08:00Z" w:name="move31807714"/>
      <w:moveTo w:id="30" w:author="...AMI-TEN... ." w:date="2020-02-05T15:08:00Z">
        <w:r w:rsidRPr="00E34D16">
          <w:rPr>
            <w:rFonts w:asciiTheme="minorBidi" w:hAnsiTheme="minorBidi" w:cstheme="minorBidi"/>
            <w:color w:val="000000" w:themeColor="text1"/>
            <w:sz w:val="28"/>
            <w:szCs w:val="28"/>
            <w:rPrChange w:id="31" w:author="...AMI-TEN... ." w:date="2020-02-05T15:08:00Z">
              <w:rPr>
                <w:rFonts w:ascii="CordiaUPC" w:hAnsi="CordiaUPC" w:cs="CordiaUPC"/>
                <w:color w:val="000000" w:themeColor="text1"/>
                <w:sz w:val="28"/>
                <w:szCs w:val="28"/>
              </w:rPr>
            </w:rPrChange>
          </w:rPr>
          <w:t xml:space="preserve">Demo Program </w:t>
        </w:r>
        <w:r w:rsidRPr="00E34D16">
          <w:rPr>
            <w:rFonts w:asciiTheme="minorBidi" w:hAnsiTheme="minorBidi" w:cstheme="minorBidi"/>
            <w:color w:val="000000" w:themeColor="text1"/>
            <w:sz w:val="28"/>
            <w:szCs w:val="28"/>
            <w:cs/>
            <w:lang w:bidi="th-TH"/>
            <w:rPrChange w:id="32" w:author="...AMI-TEN... ." w:date="2020-02-05T15:08:00Z">
              <w:rPr>
                <w:rFonts w:ascii="CordiaUPC" w:hAnsi="CordiaUPC" w:cs="CordiaUPC"/>
                <w:color w:val="000000" w:themeColor="text1"/>
                <w:sz w:val="28"/>
                <w:szCs w:val="28"/>
                <w:cs/>
                <w:lang w:bidi="th-TH"/>
              </w:rPr>
            </w:rPrChange>
          </w:rPr>
          <w:t xml:space="preserve">ครั้งที่ </w:t>
        </w:r>
        <w:r w:rsidRPr="00E34D16">
          <w:rPr>
            <w:rFonts w:asciiTheme="minorBidi" w:hAnsiTheme="minorBidi" w:cstheme="minorBidi"/>
            <w:color w:val="000000" w:themeColor="text1"/>
            <w:sz w:val="28"/>
            <w:szCs w:val="28"/>
            <w:lang w:val="en-US" w:bidi="th-TH"/>
            <w:rPrChange w:id="33" w:author="...AMI-TEN... ." w:date="2020-02-05T15:08:00Z">
              <w:rPr>
                <w:rFonts w:ascii="CordiaUPC" w:hAnsi="CordiaUPC" w:cs="CordiaUPC"/>
                <w:color w:val="000000" w:themeColor="text1"/>
                <w:sz w:val="28"/>
                <w:szCs w:val="28"/>
                <w:lang w:val="en-US" w:bidi="th-TH"/>
              </w:rPr>
            </w:rPrChange>
          </w:rPr>
          <w:t>3</w:t>
        </w:r>
      </w:moveTo>
      <w:moveToRangeEnd w:id="29"/>
      <w:ins w:id="34" w:author="...AMI-TEN... ." w:date="2020-02-05T15:08:00Z">
        <w:r w:rsidRPr="00E34D16">
          <w:rPr>
            <w:rFonts w:asciiTheme="minorBidi" w:hAnsiTheme="minorBidi" w:cstheme="minorBidi"/>
            <w:sz w:val="28"/>
            <w:szCs w:val="28"/>
            <w:cs/>
            <w:lang w:bidi="th-TH"/>
            <w:rPrChange w:id="35" w:author="...AMI-TEN... ." w:date="2020-02-05T15:08:00Z">
              <w:rPr>
                <w:rFonts w:ascii="Cordia New" w:hAnsi="Cordia New" w:cs="Cordia New"/>
                <w:sz w:val="28"/>
                <w:szCs w:val="28"/>
                <w:cs/>
                <w:lang w:bidi="th-TH"/>
              </w:rPr>
            </w:rPrChange>
          </w:rPr>
          <w:t>)</w:t>
        </w:r>
      </w:ins>
    </w:p>
    <w:p w14:paraId="3D976B69" w14:textId="11E2C1AF" w:rsidR="001A13A5" w:rsidRPr="00E34D16" w:rsidRDefault="00E34D16">
      <w:pPr>
        <w:numPr>
          <w:ilvl w:val="0"/>
          <w:numId w:val="22"/>
        </w:numPr>
        <w:spacing w:before="0" w:after="0"/>
        <w:textAlignment w:val="center"/>
        <w:rPr>
          <w:rFonts w:asciiTheme="minorBidi" w:hAnsiTheme="minorBidi" w:cstheme="minorBidi"/>
          <w:color w:val="000000" w:themeColor="text1"/>
          <w:sz w:val="28"/>
          <w:szCs w:val="28"/>
          <w:rPrChange w:id="36" w:author="...AMI-TEN... ." w:date="2020-02-05T15:08:00Z">
            <w:rPr>
              <w:rFonts w:ascii="CordiaUPC" w:hAnsi="CordiaUPC" w:cs="CordiaUPC"/>
              <w:color w:val="000000" w:themeColor="text1"/>
              <w:sz w:val="28"/>
              <w:szCs w:val="28"/>
            </w:rPr>
          </w:rPrChange>
        </w:rPr>
        <w:pPrChange w:id="37" w:author="...AMI-TEN... ." w:date="2020-02-05T15:08:00Z">
          <w:pPr>
            <w:pStyle w:val="NormalBullet"/>
            <w:numPr>
              <w:numId w:val="22"/>
            </w:numPr>
            <w:spacing w:before="0" w:after="0"/>
            <w:ind w:left="720" w:hanging="360"/>
          </w:pPr>
        </w:pPrChange>
      </w:pPr>
      <w:ins w:id="38" w:author="...AMI-TEN... ." w:date="2020-02-05T15:08:00Z">
        <w:r w:rsidRPr="00E34D16">
          <w:rPr>
            <w:rFonts w:asciiTheme="minorBidi" w:hAnsiTheme="minorBidi" w:cstheme="minorBidi"/>
            <w:sz w:val="28"/>
            <w:szCs w:val="28"/>
            <w:cs/>
            <w:lang w:bidi="th-TH"/>
            <w:rPrChange w:id="39" w:author="...AMI-TEN... ." w:date="2020-02-05T15:08:00Z">
              <w:rPr>
                <w:rFonts w:ascii="Cordia New" w:hAnsi="Cordia New" w:cs="Cordia New"/>
                <w:sz w:val="28"/>
                <w:szCs w:val="28"/>
                <w:cs/>
                <w:lang w:bidi="th-TH"/>
              </w:rPr>
            </w:rPrChange>
          </w:rPr>
          <w:t xml:space="preserve">เพื่อติดตามความคืบหน้าของแต่ละ </w:t>
        </w:r>
        <w:r w:rsidRPr="00E34D16">
          <w:rPr>
            <w:rFonts w:asciiTheme="minorBidi" w:hAnsiTheme="minorBidi" w:cstheme="minorBidi"/>
            <w:sz w:val="28"/>
            <w:szCs w:val="28"/>
            <w:rPrChange w:id="40" w:author="...AMI-TEN... ." w:date="2020-02-05T15:08:00Z">
              <w:rPr>
                <w:rFonts w:ascii="Cordia New" w:hAnsi="Cordia New" w:cs="Cordia New"/>
                <w:sz w:val="28"/>
                <w:szCs w:val="28"/>
              </w:rPr>
            </w:rPrChange>
          </w:rPr>
          <w:t xml:space="preserve">Action Item </w:t>
        </w:r>
        <w:r w:rsidRPr="00E34D16">
          <w:rPr>
            <w:rFonts w:asciiTheme="minorBidi" w:hAnsiTheme="minorBidi" w:cstheme="minorBidi"/>
            <w:sz w:val="28"/>
            <w:szCs w:val="28"/>
            <w:cs/>
            <w:lang w:bidi="th-TH"/>
            <w:rPrChange w:id="41" w:author="...AMI-TEN... ." w:date="2020-02-05T15:08:00Z">
              <w:rPr>
                <w:rFonts w:ascii="Cordia New" w:hAnsi="Cordia New" w:cs="Cordia New"/>
                <w:sz w:val="28"/>
                <w:szCs w:val="28"/>
                <w:cs/>
                <w:lang w:bidi="th-TH"/>
              </w:rPr>
            </w:rPrChange>
          </w:rPr>
          <w:t>ในการประชุมก่อนหน้า</w:t>
        </w:r>
        <w:r w:rsidRPr="00E34D16">
          <w:rPr>
            <w:rFonts w:asciiTheme="minorBidi" w:hAnsiTheme="minorBidi" w:cs="Cordia New"/>
            <w:color w:val="000000" w:themeColor="text1"/>
            <w:sz w:val="28"/>
            <w:szCs w:val="28"/>
            <w:cs/>
            <w:lang w:bidi="th-TH"/>
            <w:rPrChange w:id="42" w:author="...AMI-TEN... ." w:date="2020-02-05T15:08:00Z">
              <w:rPr>
                <w:rFonts w:ascii="CordiaUPC" w:hAnsi="CordiaUPC" w:cs="CordiaUPC"/>
                <w:color w:val="000000" w:themeColor="text1"/>
                <w:sz w:val="28"/>
                <w:szCs w:val="28"/>
              </w:rPr>
            </w:rPrChange>
          </w:rPr>
          <w:t xml:space="preserve"> </w:t>
        </w:r>
      </w:ins>
      <w:moveFromRangeStart w:id="43" w:author="...AMI-TEN... ." w:date="2020-02-05T15:08:00Z" w:name="move31807714"/>
      <w:moveFrom w:id="44" w:author="...AMI-TEN... ." w:date="2020-02-05T15:08:00Z">
        <w:r w:rsidR="00C721B4" w:rsidRPr="00E34D16" w:rsidDel="00E34D16">
          <w:rPr>
            <w:rFonts w:asciiTheme="minorBidi" w:hAnsiTheme="minorBidi" w:cstheme="minorBidi"/>
            <w:color w:val="000000" w:themeColor="text1"/>
            <w:sz w:val="28"/>
            <w:szCs w:val="28"/>
            <w:rPrChange w:id="45" w:author="...AMI-TEN... ." w:date="2020-02-05T15:08:00Z">
              <w:rPr>
                <w:rFonts w:ascii="CordiaUPC" w:hAnsi="CordiaUPC" w:cs="CordiaUPC"/>
                <w:color w:val="000000" w:themeColor="text1"/>
                <w:sz w:val="28"/>
                <w:szCs w:val="28"/>
              </w:rPr>
            </w:rPrChange>
          </w:rPr>
          <w:t xml:space="preserve">Demo Program </w:t>
        </w:r>
        <w:r w:rsidR="00C721B4" w:rsidRPr="00E34D16" w:rsidDel="00E34D16">
          <w:rPr>
            <w:rFonts w:asciiTheme="minorBidi" w:hAnsiTheme="minorBidi" w:cstheme="minorBidi"/>
            <w:color w:val="000000" w:themeColor="text1"/>
            <w:sz w:val="28"/>
            <w:szCs w:val="28"/>
            <w:cs/>
            <w:lang w:bidi="th-TH"/>
            <w:rPrChange w:id="46" w:author="...AMI-TEN... ." w:date="2020-02-05T15:08:00Z">
              <w:rPr>
                <w:rFonts w:ascii="CordiaUPC" w:hAnsi="CordiaUPC" w:cs="CordiaUPC"/>
                <w:color w:val="000000" w:themeColor="text1"/>
                <w:sz w:val="28"/>
                <w:szCs w:val="28"/>
                <w:cs/>
                <w:lang w:bidi="th-TH"/>
              </w:rPr>
            </w:rPrChange>
          </w:rPr>
          <w:t xml:space="preserve">ครั้งที่ </w:t>
        </w:r>
        <w:r w:rsidR="00C721B4" w:rsidRPr="00E34D16" w:rsidDel="00E34D16">
          <w:rPr>
            <w:rFonts w:asciiTheme="minorBidi" w:hAnsiTheme="minorBidi" w:cstheme="minorBidi"/>
            <w:color w:val="000000" w:themeColor="text1"/>
            <w:sz w:val="28"/>
            <w:szCs w:val="28"/>
            <w:lang w:val="en-US" w:bidi="th-TH"/>
            <w:rPrChange w:id="47" w:author="...AMI-TEN... ." w:date="2020-02-05T15:08:00Z">
              <w:rPr>
                <w:rFonts w:ascii="CordiaUPC" w:hAnsi="CordiaUPC" w:cs="CordiaUPC"/>
                <w:color w:val="000000" w:themeColor="text1"/>
                <w:sz w:val="28"/>
                <w:szCs w:val="28"/>
                <w:lang w:val="en-US" w:bidi="th-TH"/>
              </w:rPr>
            </w:rPrChange>
          </w:rPr>
          <w:t>3</w:t>
        </w:r>
      </w:moveFrom>
      <w:moveFromRangeEnd w:id="43"/>
    </w:p>
    <w:p w14:paraId="436E3466" w14:textId="77777777" w:rsidR="00591AF0" w:rsidRPr="00F45EA3" w:rsidRDefault="00591AF0">
      <w:pPr>
        <w:pStyle w:val="Heading2"/>
        <w:spacing w:before="0" w:after="0"/>
        <w:rPr>
          <w:rFonts w:ascii="Cordia New" w:hAnsi="Cordia New" w:cs="Cordia New"/>
          <w:sz w:val="28"/>
          <w:szCs w:val="28"/>
        </w:rPr>
      </w:pPr>
      <w:r w:rsidRPr="00F45EA3">
        <w:rPr>
          <w:rFonts w:ascii="Cordia New" w:hAnsi="Cordia New" w:cs="Cordia New"/>
          <w:sz w:val="28"/>
          <w:szCs w:val="28"/>
        </w:rPr>
        <w:t>Action Items</w:t>
      </w:r>
    </w:p>
    <w:tbl>
      <w:tblPr>
        <w:tblW w:w="978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517"/>
        <w:gridCol w:w="5040"/>
        <w:gridCol w:w="1170"/>
        <w:gridCol w:w="1170"/>
        <w:gridCol w:w="1890"/>
      </w:tblGrid>
      <w:tr w:rsidR="00591AF0" w:rsidRPr="00F45EA3" w14:paraId="436E346C" w14:textId="77777777" w:rsidTr="00070CF9">
        <w:trPr>
          <w:cantSplit/>
        </w:trPr>
        <w:tc>
          <w:tcPr>
            <w:tcW w:w="517" w:type="dxa"/>
            <w:tcBorders>
              <w:bottom w:val="single" w:sz="4" w:space="0" w:color="000000"/>
              <w:right w:val="single" w:sz="4" w:space="0" w:color="auto"/>
            </w:tcBorders>
            <w:shd w:val="clear" w:color="auto" w:fill="CCCCCC"/>
          </w:tcPr>
          <w:p w14:paraId="436E3467" w14:textId="77777777" w:rsidR="00591AF0" w:rsidRPr="00F45EA3" w:rsidRDefault="00591AF0">
            <w:pPr>
              <w:pStyle w:val="NormalTable"/>
              <w:spacing w:before="0" w:after="0"/>
              <w:jc w:val="center"/>
              <w:rPr>
                <w:rFonts w:ascii="Cordia New" w:hAnsi="Cordia New" w:cs="Cordia New"/>
                <w:b/>
                <w:bCs/>
                <w:color w:val="auto"/>
                <w:sz w:val="28"/>
                <w:szCs w:val="28"/>
              </w:rPr>
            </w:pPr>
            <w:r w:rsidRPr="00F45EA3">
              <w:rPr>
                <w:rFonts w:ascii="Cordia New" w:hAnsi="Cordia New" w:cs="Cordia New"/>
                <w:b/>
                <w:bCs/>
                <w:color w:val="auto"/>
                <w:sz w:val="28"/>
                <w:szCs w:val="28"/>
              </w:rPr>
              <w:t>No</w:t>
            </w:r>
          </w:p>
        </w:tc>
        <w:tc>
          <w:tcPr>
            <w:tcW w:w="5040" w:type="dxa"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CCCCCC"/>
          </w:tcPr>
          <w:p w14:paraId="436E3468" w14:textId="77777777" w:rsidR="00591AF0" w:rsidRPr="00F45EA3" w:rsidRDefault="00591AF0">
            <w:pPr>
              <w:pStyle w:val="NormalTable"/>
              <w:spacing w:before="0" w:after="0"/>
              <w:jc w:val="center"/>
              <w:rPr>
                <w:rFonts w:ascii="Cordia New" w:hAnsi="Cordia New" w:cs="Cordia New"/>
                <w:b/>
                <w:bCs/>
                <w:color w:val="auto"/>
                <w:sz w:val="28"/>
                <w:szCs w:val="28"/>
              </w:rPr>
            </w:pPr>
            <w:r w:rsidRPr="00F45EA3">
              <w:rPr>
                <w:rFonts w:ascii="Cordia New" w:hAnsi="Cordia New" w:cs="Cordia New"/>
                <w:b/>
                <w:bCs/>
                <w:color w:val="auto"/>
                <w:sz w:val="28"/>
                <w:szCs w:val="28"/>
              </w:rPr>
              <w:t>Action</w:t>
            </w:r>
          </w:p>
        </w:tc>
        <w:tc>
          <w:tcPr>
            <w:tcW w:w="1170" w:type="dxa"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CCCCCC"/>
          </w:tcPr>
          <w:p w14:paraId="436E3469" w14:textId="77777777" w:rsidR="00591AF0" w:rsidRPr="00F45EA3" w:rsidRDefault="00591AF0">
            <w:pPr>
              <w:pStyle w:val="NormalTable"/>
              <w:spacing w:before="0" w:after="0"/>
              <w:jc w:val="center"/>
              <w:rPr>
                <w:rFonts w:ascii="Cordia New" w:hAnsi="Cordia New" w:cs="Cordia New"/>
                <w:b/>
                <w:bCs/>
                <w:color w:val="auto"/>
                <w:sz w:val="28"/>
                <w:szCs w:val="28"/>
              </w:rPr>
            </w:pPr>
            <w:r w:rsidRPr="00F45EA3">
              <w:rPr>
                <w:rFonts w:ascii="Cordia New" w:hAnsi="Cordia New" w:cs="Cordia New"/>
                <w:b/>
                <w:bCs/>
                <w:color w:val="auto"/>
                <w:sz w:val="28"/>
                <w:szCs w:val="28"/>
              </w:rPr>
              <w:t>Action By</w:t>
            </w:r>
          </w:p>
        </w:tc>
        <w:tc>
          <w:tcPr>
            <w:tcW w:w="1170" w:type="dxa"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CCCCCC"/>
          </w:tcPr>
          <w:p w14:paraId="436E346A" w14:textId="77777777" w:rsidR="00591AF0" w:rsidRPr="00F45EA3" w:rsidRDefault="00591AF0">
            <w:pPr>
              <w:pStyle w:val="NormalTable"/>
              <w:spacing w:before="0" w:after="0"/>
              <w:jc w:val="center"/>
              <w:rPr>
                <w:rFonts w:ascii="Cordia New" w:hAnsi="Cordia New" w:cs="Cordia New"/>
                <w:b/>
                <w:bCs/>
                <w:color w:val="auto"/>
                <w:sz w:val="28"/>
                <w:szCs w:val="28"/>
              </w:rPr>
            </w:pPr>
            <w:r w:rsidRPr="00F45EA3">
              <w:rPr>
                <w:rFonts w:ascii="Cordia New" w:hAnsi="Cordia New" w:cs="Cordia New"/>
                <w:b/>
                <w:bCs/>
                <w:color w:val="auto"/>
                <w:sz w:val="28"/>
                <w:szCs w:val="28"/>
              </w:rPr>
              <w:t>Deliver To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shd w:val="clear" w:color="auto" w:fill="CCCCCC"/>
          </w:tcPr>
          <w:p w14:paraId="436E346B" w14:textId="77777777" w:rsidR="00591AF0" w:rsidRPr="00F45EA3" w:rsidRDefault="00591AF0">
            <w:pPr>
              <w:pStyle w:val="NormalTable"/>
              <w:spacing w:before="0" w:after="0"/>
              <w:jc w:val="center"/>
              <w:rPr>
                <w:rFonts w:ascii="Cordia New" w:hAnsi="Cordia New" w:cs="Cordia New"/>
                <w:b/>
                <w:bCs/>
                <w:color w:val="auto"/>
                <w:sz w:val="28"/>
                <w:szCs w:val="28"/>
              </w:rPr>
            </w:pPr>
            <w:r w:rsidRPr="00F45EA3">
              <w:rPr>
                <w:rFonts w:ascii="Cordia New" w:hAnsi="Cordia New" w:cs="Cordia New"/>
                <w:b/>
                <w:bCs/>
                <w:color w:val="auto"/>
                <w:sz w:val="28"/>
                <w:szCs w:val="28"/>
              </w:rPr>
              <w:t>Due Date</w:t>
            </w:r>
          </w:p>
        </w:tc>
      </w:tr>
      <w:tr w:rsidR="00921D5F" w:rsidRPr="00F45EA3" w14:paraId="323B530E" w14:textId="77777777" w:rsidTr="00070CF9">
        <w:trPr>
          <w:cantSplit/>
        </w:trPr>
        <w:tc>
          <w:tcPr>
            <w:tcW w:w="517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5854C01" w14:textId="21A14CAE" w:rsidR="00921D5F" w:rsidRDefault="00921D5F" w:rsidP="00921D5F">
            <w:pPr>
              <w:pStyle w:val="NormalTable"/>
              <w:spacing w:before="0" w:after="0"/>
              <w:jc w:val="center"/>
              <w:rPr>
                <w:rFonts w:ascii="Cordia New" w:hAnsi="Cordia New" w:cs="Cordia New"/>
                <w:color w:val="auto"/>
                <w:sz w:val="28"/>
                <w:szCs w:val="28"/>
                <w:lang w:bidi="th-TH"/>
              </w:rPr>
            </w:pPr>
            <w:r>
              <w:rPr>
                <w:rFonts w:ascii="Cordia New" w:hAnsi="Cordia New" w:cs="Cordia New" w:hint="cs"/>
                <w:color w:val="auto"/>
                <w:sz w:val="28"/>
                <w:szCs w:val="28"/>
                <w:cs/>
                <w:lang w:bidi="th-TH"/>
              </w:rPr>
              <w:t>1</w:t>
            </w:r>
          </w:p>
        </w:tc>
        <w:tc>
          <w:tcPr>
            <w:tcW w:w="5040" w:type="dxa"/>
            <w:tcBorders>
              <w:top w:val="single" w:sz="4" w:space="0" w:color="000000"/>
              <w:bottom w:val="single" w:sz="4" w:space="0" w:color="000000"/>
            </w:tcBorders>
          </w:tcPr>
          <w:p w14:paraId="6CA1C153" w14:textId="77777777" w:rsidR="009A6CE8" w:rsidRDefault="00901F30" w:rsidP="009A6CE8">
            <w:pPr>
              <w:pStyle w:val="NormalTable"/>
              <w:spacing w:before="0" w:after="0"/>
              <w:ind w:right="-115"/>
              <w:rPr>
                <w:ins w:id="48" w:author="...AMI-TEN... ." w:date="2020-02-05T14:49:00Z"/>
                <w:rFonts w:asciiTheme="minorBidi" w:hAnsiTheme="minorBidi" w:cstheme="minorBidi"/>
                <w:sz w:val="28"/>
                <w:szCs w:val="28"/>
                <w:lang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bidi="th-TH"/>
              </w:rPr>
              <w:t>คณะทำงานส่งข้อมูลชื่อย่อของแต่ละเมนูด้านซ้าย</w:t>
            </w:r>
            <w:ins w:id="49" w:author="...AMI-TEN... ." w:date="2020-02-05T14:49:00Z">
              <w:r w:rsidR="009A6CE8">
                <w:rPr>
                  <w:rFonts w:asciiTheme="minorBidi" w:hAnsiTheme="minorBidi" w:cstheme="minorBidi" w:hint="cs"/>
                  <w:sz w:val="28"/>
                  <w:szCs w:val="28"/>
                  <w:cs/>
                  <w:lang w:bidi="th-TH"/>
                </w:rPr>
                <w:t xml:space="preserve">ในหน้าต่อไปนี้ </w:t>
              </w:r>
            </w:ins>
          </w:p>
          <w:p w14:paraId="1482833E" w14:textId="77777777" w:rsidR="009A6CE8" w:rsidRPr="009A6CE8" w:rsidRDefault="009A6CE8" w:rsidP="009A6CE8">
            <w:pPr>
              <w:pStyle w:val="NormalTable"/>
              <w:numPr>
                <w:ilvl w:val="0"/>
                <w:numId w:val="34"/>
              </w:numPr>
              <w:spacing w:before="0" w:after="0"/>
              <w:ind w:right="-115"/>
              <w:rPr>
                <w:ins w:id="50" w:author="...AMI-TEN... ." w:date="2020-02-05T14:49:00Z"/>
                <w:rFonts w:asciiTheme="minorBidi" w:hAnsiTheme="minorBidi" w:cstheme="minorBidi"/>
                <w:color w:val="auto"/>
                <w:sz w:val="28"/>
                <w:szCs w:val="28"/>
                <w:lang w:bidi="th-TH"/>
              </w:rPr>
            </w:pPr>
            <w:ins w:id="51" w:author="...AMI-TEN... ." w:date="2020-02-05T14:49:00Z">
              <w:r w:rsidRPr="00CD5052">
                <w:rPr>
                  <w:rFonts w:asciiTheme="minorBidi" w:hAnsiTheme="minorBidi" w:cs="Cordia New"/>
                  <w:sz w:val="28"/>
                  <w:szCs w:val="28"/>
                  <w:cs/>
                  <w:lang w:bidi="th-TH"/>
                </w:rPr>
                <w:t>ระเบียบ/ข้อกำหนด/คำสั่ง</w:t>
              </w:r>
            </w:ins>
          </w:p>
          <w:p w14:paraId="6F912873" w14:textId="77777777" w:rsidR="009A6CE8" w:rsidRDefault="009A6CE8" w:rsidP="009A6CE8">
            <w:pPr>
              <w:pStyle w:val="NormalTable"/>
              <w:numPr>
                <w:ilvl w:val="0"/>
                <w:numId w:val="34"/>
              </w:numPr>
              <w:spacing w:before="0" w:after="0"/>
              <w:ind w:right="-115"/>
              <w:rPr>
                <w:ins w:id="52" w:author="...AMI-TEN... ." w:date="2020-02-05T14:49:00Z"/>
                <w:rFonts w:asciiTheme="minorBidi" w:hAnsiTheme="minorBidi" w:cstheme="minorBidi"/>
                <w:color w:val="auto"/>
                <w:sz w:val="28"/>
                <w:szCs w:val="28"/>
                <w:lang w:bidi="th-TH"/>
              </w:rPr>
            </w:pPr>
            <w:ins w:id="53" w:author="...AMI-TEN... ." w:date="2020-02-05T14:49:00Z">
              <w:r>
                <w:rPr>
                  <w:rFonts w:asciiTheme="minorBidi" w:hAnsiTheme="minorBidi" w:cs="Cordia New" w:hint="cs"/>
                  <w:sz w:val="28"/>
                  <w:szCs w:val="28"/>
                  <w:cs/>
                  <w:lang w:bidi="th-TH"/>
                </w:rPr>
                <w:t>กฎหมาย</w:t>
              </w:r>
            </w:ins>
          </w:p>
          <w:p w14:paraId="05C19371" w14:textId="41297C45" w:rsidR="00921D5F" w:rsidRPr="009A6CE8" w:rsidRDefault="009A6CE8">
            <w:pPr>
              <w:pStyle w:val="NormalTable"/>
              <w:numPr>
                <w:ilvl w:val="0"/>
                <w:numId w:val="34"/>
              </w:numPr>
              <w:spacing w:before="0" w:after="0"/>
              <w:ind w:right="-115"/>
              <w:rPr>
                <w:rFonts w:asciiTheme="minorBidi" w:hAnsiTheme="minorBidi" w:cstheme="minorBidi"/>
                <w:color w:val="auto"/>
                <w:sz w:val="28"/>
                <w:szCs w:val="28"/>
                <w:lang w:bidi="th-TH"/>
              </w:rPr>
              <w:pPrChange w:id="54" w:author="...AMI-TEN... ." w:date="2020-02-05T14:49:00Z">
                <w:pPr>
                  <w:pStyle w:val="NormalTable"/>
                  <w:spacing w:before="0" w:after="0"/>
                  <w:ind w:right="-115"/>
                </w:pPr>
              </w:pPrChange>
            </w:pPr>
            <w:ins w:id="55" w:author="...AMI-TEN... ." w:date="2020-02-05T14:49:00Z">
              <w:r w:rsidRPr="009A6CE8">
                <w:rPr>
                  <w:rFonts w:asciiTheme="minorBidi" w:hAnsiTheme="minorBidi" w:cs="Cordia New"/>
                  <w:sz w:val="28"/>
                  <w:szCs w:val="28"/>
                  <w:cs/>
                  <w:lang w:bidi="th-TH"/>
                </w:rPr>
                <w:t>แบบฟอร์มสัญญา</w:t>
              </w:r>
            </w:ins>
            <w:del w:id="56" w:author="...AMI-TEN... ." w:date="2020-02-05T14:49:00Z">
              <w:r w:rsidR="00901F30" w:rsidRPr="009A6CE8" w:rsidDel="009A6CE8">
                <w:rPr>
                  <w:rFonts w:asciiTheme="minorBidi" w:hAnsiTheme="minorBidi" w:cstheme="minorBidi"/>
                  <w:sz w:val="28"/>
                  <w:szCs w:val="28"/>
                  <w:cs/>
                  <w:lang w:bidi="th-TH"/>
                </w:rPr>
                <w:delText xml:space="preserve">ที่หน้า </w:delText>
              </w:r>
              <w:r w:rsidR="00901F30" w:rsidRPr="009A6CE8" w:rsidDel="009A6CE8">
                <w:rPr>
                  <w:rFonts w:asciiTheme="minorBidi" w:hAnsiTheme="minorBidi" w:cs="Cordia New"/>
                  <w:sz w:val="28"/>
                  <w:szCs w:val="28"/>
                  <w:cs/>
                  <w:lang w:bidi="th-TH"/>
                </w:rPr>
                <w:delText>ระเบียบ/ข้อกำหนด/คำสั่ง</w:delText>
              </w:r>
              <w:r w:rsidR="000813DC" w:rsidRPr="009A6CE8" w:rsidDel="009A6CE8">
                <w:rPr>
                  <w:rFonts w:asciiTheme="minorBidi" w:hAnsiTheme="minorBidi" w:cs="Cordia New"/>
                  <w:sz w:val="28"/>
                  <w:szCs w:val="28"/>
                  <w:cs/>
                  <w:lang w:bidi="th-TH"/>
                </w:rPr>
                <w:delText xml:space="preserve"> </w:delText>
              </w:r>
              <w:r w:rsidR="00367A73" w:rsidRPr="009A6CE8" w:rsidDel="009A6CE8">
                <w:rPr>
                  <w:rFonts w:asciiTheme="minorBidi" w:hAnsiTheme="minorBidi" w:cs="Cordia New"/>
                  <w:color w:val="auto"/>
                  <w:sz w:val="28"/>
                  <w:szCs w:val="28"/>
                  <w:cs/>
                  <w:lang w:bidi="th-TH"/>
                </w:rPr>
                <w:delText>(</w:delText>
              </w:r>
              <w:r w:rsidR="00367A73" w:rsidRPr="009A6CE8" w:rsidDel="009A6CE8">
                <w:rPr>
                  <w:rFonts w:asciiTheme="minorBidi" w:hAnsiTheme="minorBidi" w:cstheme="minorBidi"/>
                  <w:color w:val="auto"/>
                  <w:sz w:val="28"/>
                  <w:szCs w:val="28"/>
                  <w:cs/>
                  <w:lang w:bidi="th-TH"/>
                </w:rPr>
                <w:delText>ภายในวันศุกร์</w:delText>
              </w:r>
              <w:r w:rsidR="00367A73" w:rsidRPr="009A6CE8" w:rsidDel="009A6CE8">
                <w:rPr>
                  <w:rFonts w:asciiTheme="minorBidi" w:hAnsiTheme="minorBidi" w:cs="Cordia New"/>
                  <w:color w:val="auto"/>
                  <w:sz w:val="28"/>
                  <w:szCs w:val="28"/>
                  <w:cs/>
                  <w:lang w:bidi="th-TH"/>
                </w:rPr>
                <w:delText>)</w:delText>
              </w:r>
              <w:r w:rsidR="005B6C4B" w:rsidRPr="009A6CE8" w:rsidDel="009A6CE8">
                <w:rPr>
                  <w:rFonts w:asciiTheme="minorBidi" w:hAnsiTheme="minorBidi" w:cstheme="minorBidi"/>
                  <w:color w:val="auto"/>
                  <w:sz w:val="28"/>
                  <w:szCs w:val="28"/>
                  <w:cs/>
                  <w:lang w:bidi="th-TH"/>
                </w:rPr>
                <w:delText xml:space="preserve"> </w:delText>
              </w:r>
            </w:del>
          </w:p>
        </w:tc>
        <w:tc>
          <w:tcPr>
            <w:tcW w:w="1170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E41F7B1" w14:textId="720FC4AA" w:rsidR="00921D5F" w:rsidRDefault="00921D5F" w:rsidP="00921D5F">
            <w:pPr>
              <w:pStyle w:val="NormalTable"/>
              <w:spacing w:before="0" w:after="0"/>
              <w:jc w:val="center"/>
              <w:rPr>
                <w:rFonts w:ascii="Cordia New" w:hAnsi="Cordia New" w:cs="Cordia New"/>
                <w:color w:val="auto"/>
                <w:sz w:val="28"/>
                <w:szCs w:val="28"/>
                <w:lang w:bidi="th-TH"/>
              </w:rPr>
            </w:pPr>
            <w:r>
              <w:rPr>
                <w:rFonts w:asciiTheme="minorBidi" w:hAnsiTheme="minorBidi" w:cstheme="minorBidi"/>
                <w:color w:val="auto"/>
                <w:sz w:val="28"/>
                <w:szCs w:val="28"/>
                <w:lang w:bidi="th-TH"/>
              </w:rPr>
              <w:t>PTT</w:t>
            </w:r>
          </w:p>
        </w:tc>
        <w:tc>
          <w:tcPr>
            <w:tcW w:w="1170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73C8307E" w14:textId="7B6CD99B" w:rsidR="00921D5F" w:rsidRDefault="0099135E" w:rsidP="00921D5F">
            <w:pPr>
              <w:pStyle w:val="NormalTable"/>
              <w:spacing w:before="0" w:after="0"/>
              <w:jc w:val="center"/>
              <w:rPr>
                <w:rFonts w:ascii="Cordia New" w:hAnsi="Cordia New" w:cs="Cordia New"/>
                <w:color w:val="auto"/>
                <w:sz w:val="28"/>
                <w:szCs w:val="28"/>
                <w:lang w:bidi="th-TH"/>
              </w:rPr>
            </w:pPr>
            <w:proofErr w:type="spellStart"/>
            <w:ins w:id="57" w:author="...AMI-TEN... ." w:date="2020-02-05T15:02:00Z">
              <w:r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t>SoftThai</w:t>
              </w:r>
            </w:ins>
            <w:proofErr w:type="spellEnd"/>
            <w:del w:id="58" w:author="...AMI-TEN... ." w:date="2020-02-05T15:02:00Z">
              <w:r w:rsidR="00921D5F" w:rsidRPr="000544A3" w:rsidDel="0099135E"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delText>Softthai</w:delText>
              </w:r>
            </w:del>
          </w:p>
        </w:tc>
        <w:tc>
          <w:tcPr>
            <w:tcW w:w="1890" w:type="dxa"/>
            <w:vAlign w:val="center"/>
          </w:tcPr>
          <w:p w14:paraId="61F940E4" w14:textId="3CECBB90" w:rsidR="00921D5F" w:rsidRDefault="00921D5F" w:rsidP="00921D5F">
            <w:pPr>
              <w:pStyle w:val="NormalTable"/>
              <w:spacing w:before="0" w:after="0"/>
              <w:jc w:val="center"/>
              <w:rPr>
                <w:rFonts w:ascii="Cordia New" w:hAnsi="Cordia New" w:cs="Cordia New"/>
                <w:color w:val="auto"/>
                <w:sz w:val="28"/>
                <w:szCs w:val="28"/>
                <w:lang w:bidi="th-TH"/>
              </w:rPr>
            </w:pPr>
            <w:r>
              <w:rPr>
                <w:rFonts w:ascii="Cordia New" w:hAnsi="Cordia New" w:cs="Cordia New"/>
                <w:color w:val="auto"/>
                <w:sz w:val="28"/>
                <w:szCs w:val="28"/>
                <w:lang w:bidi="th-TH"/>
              </w:rPr>
              <w:t>7</w:t>
            </w:r>
            <w:r>
              <w:rPr>
                <w:rFonts w:ascii="Cordia New" w:hAnsi="Cordia New" w:cs="Cordia New"/>
                <w:color w:val="auto"/>
                <w:sz w:val="28"/>
                <w:szCs w:val="28"/>
                <w:cs/>
                <w:lang w:bidi="th-TH"/>
              </w:rPr>
              <w:t>/</w:t>
            </w:r>
            <w:r>
              <w:rPr>
                <w:rFonts w:ascii="Cordia New" w:hAnsi="Cordia New" w:cs="Cordia New"/>
                <w:color w:val="auto"/>
                <w:sz w:val="28"/>
                <w:szCs w:val="28"/>
                <w:lang w:bidi="th-TH"/>
              </w:rPr>
              <w:t>02</w:t>
            </w:r>
            <w:r>
              <w:rPr>
                <w:rFonts w:ascii="Cordia New" w:hAnsi="Cordia New" w:cs="Cordia New"/>
                <w:color w:val="auto"/>
                <w:sz w:val="28"/>
                <w:szCs w:val="28"/>
                <w:cs/>
                <w:lang w:bidi="th-TH"/>
              </w:rPr>
              <w:t>/</w:t>
            </w:r>
            <w:r>
              <w:rPr>
                <w:rFonts w:ascii="Cordia New" w:hAnsi="Cordia New" w:cs="Cordia New"/>
                <w:color w:val="auto"/>
                <w:sz w:val="28"/>
                <w:szCs w:val="28"/>
                <w:lang w:bidi="th-TH"/>
              </w:rPr>
              <w:t>2563</w:t>
            </w:r>
          </w:p>
        </w:tc>
      </w:tr>
      <w:tr w:rsidR="00070CF9" w:rsidRPr="00F45EA3" w14:paraId="3E45882A" w14:textId="77777777" w:rsidTr="00070CF9">
        <w:trPr>
          <w:cantSplit/>
        </w:trPr>
        <w:tc>
          <w:tcPr>
            <w:tcW w:w="517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72447BF" w14:textId="0C859724" w:rsidR="00070CF9" w:rsidRDefault="00070CF9" w:rsidP="00921D5F">
            <w:pPr>
              <w:pStyle w:val="NormalTable"/>
              <w:spacing w:before="0" w:after="0"/>
              <w:jc w:val="center"/>
              <w:rPr>
                <w:rFonts w:ascii="Cordia New" w:hAnsi="Cordia New" w:cs="Cordia New"/>
                <w:color w:val="auto"/>
                <w:sz w:val="28"/>
                <w:szCs w:val="28"/>
                <w:cs/>
                <w:lang w:bidi="th-TH"/>
              </w:rPr>
            </w:pPr>
            <w:r>
              <w:rPr>
                <w:rFonts w:ascii="Cordia New" w:hAnsi="Cordia New" w:cs="Cordia New"/>
                <w:color w:val="auto"/>
                <w:sz w:val="28"/>
                <w:szCs w:val="28"/>
                <w:lang w:bidi="th-TH"/>
              </w:rPr>
              <w:t>2</w:t>
            </w:r>
          </w:p>
        </w:tc>
        <w:tc>
          <w:tcPr>
            <w:tcW w:w="5040" w:type="dxa"/>
            <w:tcBorders>
              <w:top w:val="single" w:sz="4" w:space="0" w:color="000000"/>
              <w:bottom w:val="single" w:sz="4" w:space="0" w:color="000000"/>
            </w:tcBorders>
          </w:tcPr>
          <w:p w14:paraId="65E137DC" w14:textId="612654F8" w:rsidR="00070CF9" w:rsidRDefault="003E0BFB" w:rsidP="00921D5F">
            <w:pPr>
              <w:pStyle w:val="NormalTable"/>
              <w:spacing w:before="0" w:after="0"/>
              <w:ind w:right="-115"/>
              <w:rPr>
                <w:rFonts w:asciiTheme="minorBidi" w:hAnsiTheme="minorBidi" w:cstheme="minorBidi"/>
                <w:color w:val="auto"/>
                <w:sz w:val="28"/>
                <w:szCs w:val="28"/>
                <w:cs/>
                <w:lang w:bidi="th-TH"/>
              </w:rPr>
            </w:pPr>
            <w:del w:id="59" w:author="...AMI-TEN... ." w:date="2020-02-05T14:56:00Z">
              <w:r w:rsidDel="009A6CE8"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delText xml:space="preserve">User </w:delText>
              </w:r>
              <w:r w:rsidRPr="003E0BFB" w:rsidDel="009A6CE8"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delText>Clean up data</w:delText>
              </w:r>
              <w:r w:rsidRPr="003E0BFB" w:rsidDel="009A6CE8">
                <w:rPr>
                  <w:rFonts w:asciiTheme="minorBidi" w:hAnsiTheme="minorBidi" w:cs="Cordia New" w:hint="cs"/>
                  <w:color w:val="auto"/>
                  <w:sz w:val="28"/>
                  <w:szCs w:val="28"/>
                  <w:cs/>
                  <w:lang w:bidi="th-TH"/>
                </w:rPr>
                <w:delText xml:space="preserve"> </w:delText>
              </w:r>
              <w:r w:rsidDel="009A6CE8"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delText>ไฟล์ที่ใช้กับไฟล์ที่ไม่ได้ใช้</w:delText>
              </w:r>
              <w:r w:rsidR="006B38F4" w:rsidDel="009A6CE8"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delText xml:space="preserve">แล้ว </w:delText>
              </w:r>
              <w:r w:rsidR="006B38F4" w:rsidDel="009A6CE8">
                <w:rPr>
                  <w:rFonts w:asciiTheme="minorBidi" w:hAnsiTheme="minorBidi" w:cs="Cordia New"/>
                  <w:color w:val="auto"/>
                  <w:sz w:val="28"/>
                  <w:szCs w:val="28"/>
                  <w:cs/>
                  <w:lang w:bidi="th-TH"/>
                </w:rPr>
                <w:delText>(</w:delText>
              </w:r>
              <w:r w:rsidR="006B38F4" w:rsidDel="009A6CE8"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delText xml:space="preserve">ถ้าใช้ทั้งหมดต้องมีการ </w:delText>
              </w:r>
              <w:r w:rsidR="006B38F4" w:rsidDel="009A6CE8"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delText xml:space="preserve">Re name </w:delText>
              </w:r>
              <w:r w:rsidR="006B38F4" w:rsidDel="009A6CE8"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delText>ไฟล์ที่ใช้งานปัจจุบันหรือไม่ใช้แล้ว</w:delText>
              </w:r>
              <w:r w:rsidR="006B38F4" w:rsidDel="009A6CE8">
                <w:rPr>
                  <w:rFonts w:asciiTheme="minorBidi" w:hAnsiTheme="minorBidi" w:cs="Cordia New"/>
                  <w:color w:val="auto"/>
                  <w:sz w:val="28"/>
                  <w:szCs w:val="28"/>
                  <w:cs/>
                  <w:lang w:bidi="th-TH"/>
                </w:rPr>
                <w:delText>)</w:delText>
              </w:r>
              <w:r w:rsidDel="009A6CE8"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delText xml:space="preserve"> และ </w:delText>
              </w:r>
              <w:r w:rsidR="00ED16F9" w:rsidDel="009A6CE8"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delText xml:space="preserve">Confirm </w:delText>
              </w:r>
              <w:r w:rsidR="00070CF9" w:rsidDel="009A6CE8"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delText>ชื่อเอกสาร</w:delText>
              </w:r>
              <w:r w:rsidDel="009A6CE8">
                <w:rPr>
                  <w:rFonts w:asciiTheme="minorBidi" w:hAnsiTheme="minorBidi" w:cs="Cordia New"/>
                  <w:color w:val="auto"/>
                  <w:sz w:val="28"/>
                  <w:szCs w:val="28"/>
                  <w:cs/>
                  <w:lang w:bidi="th-TH"/>
                </w:rPr>
                <w:delText xml:space="preserve"> </w:delText>
              </w:r>
              <w:r w:rsidDel="009A6CE8"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delText xml:space="preserve">ที่ต้องส่ง </w:delText>
              </w:r>
              <w:r w:rsidRPr="003E0BFB" w:rsidDel="009A6CE8"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delText>cleansing</w:delText>
              </w:r>
              <w:r w:rsidDel="009A6CE8"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delText xml:space="preserve"> </w:delText>
              </w:r>
              <w:r w:rsidR="00120CF6" w:rsidDel="009A6CE8">
                <w:rPr>
                  <w:rFonts w:asciiTheme="minorBidi" w:hAnsiTheme="minorBidi" w:cs="Cordia New"/>
                  <w:color w:val="auto"/>
                  <w:sz w:val="28"/>
                  <w:szCs w:val="28"/>
                  <w:cs/>
                  <w:lang w:bidi="th-TH"/>
                </w:rPr>
                <w:delText>(</w:delText>
              </w:r>
              <w:r w:rsidR="00120CF6" w:rsidDel="009A6CE8"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delText xml:space="preserve">ระยะเวลาให้ทาง </w:delText>
              </w:r>
              <w:r w:rsidR="00120CF6" w:rsidDel="009A6CE8"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delText xml:space="preserve">User </w:delText>
              </w:r>
              <w:r w:rsidR="00120CF6" w:rsidDel="009A6CE8"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delText>กำหนดว่าจะใช้เวลากี่ สัปดาห์</w:delText>
              </w:r>
              <w:r w:rsidR="00120CF6" w:rsidDel="009A6CE8">
                <w:rPr>
                  <w:rFonts w:asciiTheme="minorBidi" w:hAnsiTheme="minorBidi" w:cs="Cordia New"/>
                  <w:color w:val="auto"/>
                  <w:sz w:val="28"/>
                  <w:szCs w:val="28"/>
                  <w:cs/>
                  <w:lang w:bidi="th-TH"/>
                </w:rPr>
                <w:delText>)</w:delText>
              </w:r>
            </w:del>
            <w:ins w:id="60" w:author="...AMI-TEN... ." w:date="2020-02-05T14:57:00Z">
              <w:r w:rsidR="0099135E"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t xml:space="preserve">PTT Digital </w:t>
              </w:r>
              <w:r w:rsidR="0099135E"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t>ทำสรุปรายการเอกสาร</w:t>
              </w:r>
            </w:ins>
            <w:ins w:id="61" w:author="...AMI-TEN... ." w:date="2020-02-05T14:58:00Z">
              <w:r w:rsidR="0099135E"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t xml:space="preserve">จาก </w:t>
              </w:r>
              <w:r w:rsidR="0099135E"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t xml:space="preserve">site </w:t>
              </w:r>
              <w:r w:rsidR="0099135E"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t>เก่า</w:t>
              </w:r>
            </w:ins>
            <w:ins w:id="62" w:author="...AMI-TEN... ." w:date="2020-02-05T14:57:00Z">
              <w:r w:rsidR="0099135E"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t>และรายละเอียดที่แนะนำให้แก้ไข ให้ค</w:t>
              </w:r>
            </w:ins>
            <w:ins w:id="63" w:author="...AMI-TEN... ." w:date="2020-02-05T14:58:00Z">
              <w:r w:rsidR="0099135E"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t xml:space="preserve">ณะทำงานตรวจสอบและประเมินระยะเวลาในการ </w:t>
              </w:r>
              <w:r w:rsidR="0099135E"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t xml:space="preserve">Cleansing </w:t>
              </w:r>
              <w:r w:rsidR="0099135E"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t xml:space="preserve">เอกสารที่จะนำขึ้น </w:t>
              </w:r>
              <w:r w:rsidR="0099135E"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t xml:space="preserve">site </w:t>
              </w:r>
              <w:r w:rsidR="0099135E"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t>ใหม่</w:t>
              </w:r>
            </w:ins>
          </w:p>
        </w:tc>
        <w:tc>
          <w:tcPr>
            <w:tcW w:w="1170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C28EC16" w14:textId="3E7ACEF8" w:rsidR="00070CF9" w:rsidRDefault="00070CF9" w:rsidP="00921D5F">
            <w:pPr>
              <w:pStyle w:val="NormalTable"/>
              <w:spacing w:before="0" w:after="0"/>
              <w:jc w:val="center"/>
              <w:rPr>
                <w:rFonts w:asciiTheme="minorBidi" w:hAnsiTheme="minorBidi" w:cstheme="minorBidi"/>
                <w:color w:val="auto"/>
                <w:sz w:val="28"/>
                <w:szCs w:val="28"/>
                <w:lang w:bidi="th-TH"/>
              </w:rPr>
            </w:pPr>
            <w:r>
              <w:rPr>
                <w:rFonts w:asciiTheme="minorBidi" w:hAnsiTheme="minorBidi" w:cstheme="minorBidi"/>
                <w:color w:val="auto"/>
                <w:sz w:val="28"/>
                <w:szCs w:val="28"/>
                <w:lang w:bidi="th-TH"/>
              </w:rPr>
              <w:t>PTT Digital</w:t>
            </w:r>
          </w:p>
        </w:tc>
        <w:tc>
          <w:tcPr>
            <w:tcW w:w="1170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8F5B075" w14:textId="02CAA50B" w:rsidR="00070CF9" w:rsidRPr="000544A3" w:rsidRDefault="00070CF9" w:rsidP="00921D5F">
            <w:pPr>
              <w:pStyle w:val="NormalTable"/>
              <w:spacing w:before="0" w:after="0"/>
              <w:jc w:val="center"/>
              <w:rPr>
                <w:rFonts w:asciiTheme="minorBidi" w:hAnsiTheme="minorBidi" w:cstheme="minorBidi"/>
                <w:color w:val="auto"/>
                <w:sz w:val="28"/>
                <w:szCs w:val="28"/>
                <w:lang w:bidi="th-TH"/>
              </w:rPr>
            </w:pPr>
            <w:r>
              <w:rPr>
                <w:rFonts w:asciiTheme="minorBidi" w:hAnsiTheme="minorBidi" w:cstheme="minorBidi"/>
                <w:color w:val="auto"/>
                <w:sz w:val="28"/>
                <w:szCs w:val="28"/>
                <w:lang w:bidi="th-TH"/>
              </w:rPr>
              <w:t>PTT</w:t>
            </w:r>
            <w:ins w:id="64" w:author="...AMI-TEN... ." w:date="2020-02-05T15:01:00Z">
              <w:r w:rsidR="0099135E"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t xml:space="preserve">, </w:t>
              </w:r>
              <w:proofErr w:type="spellStart"/>
              <w:r w:rsidR="0099135E"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t>SoftThai</w:t>
              </w:r>
            </w:ins>
            <w:proofErr w:type="spellEnd"/>
          </w:p>
        </w:tc>
        <w:tc>
          <w:tcPr>
            <w:tcW w:w="1890" w:type="dxa"/>
            <w:vAlign w:val="center"/>
          </w:tcPr>
          <w:p w14:paraId="247F2F47" w14:textId="3A8AC773" w:rsidR="00070CF9" w:rsidRDefault="0099135E" w:rsidP="00921D5F">
            <w:pPr>
              <w:pStyle w:val="NormalTable"/>
              <w:spacing w:before="0" w:after="0"/>
              <w:jc w:val="center"/>
              <w:rPr>
                <w:rFonts w:ascii="Cordia New" w:hAnsi="Cordia New" w:cs="Cordia New"/>
                <w:color w:val="auto"/>
                <w:sz w:val="28"/>
                <w:szCs w:val="28"/>
                <w:lang w:bidi="th-TH"/>
              </w:rPr>
            </w:pPr>
            <w:ins w:id="65" w:author="...AMI-TEN... ." w:date="2020-02-05T14:58:00Z">
              <w:r>
                <w:rPr>
                  <w:rFonts w:ascii="Cordia New" w:hAnsi="Cordia New" w:cs="Cordia New"/>
                  <w:color w:val="auto"/>
                  <w:sz w:val="28"/>
                  <w:szCs w:val="28"/>
                  <w:lang w:bidi="th-TH"/>
                </w:rPr>
                <w:t>07</w:t>
              </w:r>
              <w:r>
                <w:rPr>
                  <w:rFonts w:ascii="Cordia New" w:hAnsi="Cordia New" w:cs="Cordia New"/>
                  <w:color w:val="auto"/>
                  <w:sz w:val="28"/>
                  <w:szCs w:val="28"/>
                  <w:cs/>
                  <w:lang w:bidi="th-TH"/>
                </w:rPr>
                <w:t>/</w:t>
              </w:r>
              <w:r>
                <w:rPr>
                  <w:rFonts w:ascii="Cordia New" w:hAnsi="Cordia New" w:cs="Cordia New"/>
                  <w:color w:val="auto"/>
                  <w:sz w:val="28"/>
                  <w:szCs w:val="28"/>
                  <w:lang w:bidi="th-TH"/>
                </w:rPr>
                <w:t>02</w:t>
              </w:r>
              <w:r>
                <w:rPr>
                  <w:rFonts w:ascii="Cordia New" w:hAnsi="Cordia New" w:cs="Cordia New"/>
                  <w:color w:val="auto"/>
                  <w:sz w:val="28"/>
                  <w:szCs w:val="28"/>
                  <w:cs/>
                  <w:lang w:bidi="th-TH"/>
                </w:rPr>
                <w:t>/</w:t>
              </w:r>
              <w:r>
                <w:rPr>
                  <w:rFonts w:ascii="Cordia New" w:hAnsi="Cordia New" w:cs="Cordia New"/>
                  <w:color w:val="auto"/>
                  <w:sz w:val="28"/>
                  <w:szCs w:val="28"/>
                  <w:lang w:bidi="th-TH"/>
                </w:rPr>
                <w:t>2536</w:t>
              </w:r>
            </w:ins>
            <w:del w:id="66" w:author="...AMI-TEN... ." w:date="2020-02-05T14:58:00Z">
              <w:r w:rsidR="006B38F4" w:rsidDel="0099135E">
                <w:rPr>
                  <w:rFonts w:ascii="Cordia New" w:hAnsi="Cordia New" w:cs="Cordia New"/>
                  <w:color w:val="auto"/>
                  <w:sz w:val="28"/>
                  <w:szCs w:val="28"/>
                  <w:cs/>
                  <w:lang w:bidi="th-TH"/>
                </w:rPr>
                <w:delText>-</w:delText>
              </w:r>
            </w:del>
          </w:p>
        </w:tc>
      </w:tr>
      <w:tr w:rsidR="005D1482" w:rsidRPr="00F45EA3" w14:paraId="24CDF9B9" w14:textId="77777777" w:rsidTr="00070CF9">
        <w:trPr>
          <w:cantSplit/>
        </w:trPr>
        <w:tc>
          <w:tcPr>
            <w:tcW w:w="517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782DEAD5" w14:textId="0CF1EBBA" w:rsidR="005D1482" w:rsidRDefault="005D1482" w:rsidP="00921D5F">
            <w:pPr>
              <w:pStyle w:val="NormalTable"/>
              <w:spacing w:before="0" w:after="0"/>
              <w:jc w:val="center"/>
              <w:rPr>
                <w:rFonts w:ascii="Cordia New" w:hAnsi="Cordia New" w:cs="Cordia New"/>
                <w:color w:val="auto"/>
                <w:sz w:val="28"/>
                <w:szCs w:val="28"/>
                <w:lang w:bidi="th-TH"/>
              </w:rPr>
            </w:pPr>
            <w:r>
              <w:rPr>
                <w:rFonts w:ascii="Cordia New" w:hAnsi="Cordia New" w:cs="Cordia New"/>
                <w:color w:val="auto"/>
                <w:sz w:val="28"/>
                <w:szCs w:val="28"/>
                <w:lang w:bidi="th-TH"/>
              </w:rPr>
              <w:t>4</w:t>
            </w:r>
          </w:p>
        </w:tc>
        <w:tc>
          <w:tcPr>
            <w:tcW w:w="5040" w:type="dxa"/>
            <w:tcBorders>
              <w:top w:val="single" w:sz="4" w:space="0" w:color="000000"/>
              <w:bottom w:val="single" w:sz="4" w:space="0" w:color="000000"/>
            </w:tcBorders>
          </w:tcPr>
          <w:p w14:paraId="1496E20C" w14:textId="1D141C72" w:rsidR="005D1482" w:rsidRDefault="0099135E" w:rsidP="00921D5F">
            <w:pPr>
              <w:pStyle w:val="NormalTable"/>
              <w:spacing w:before="0" w:after="0"/>
              <w:ind w:right="-115"/>
              <w:rPr>
                <w:rFonts w:asciiTheme="minorBidi" w:hAnsiTheme="minorBidi" w:cstheme="minorBidi"/>
                <w:color w:val="auto"/>
                <w:sz w:val="28"/>
                <w:szCs w:val="28"/>
                <w:lang w:bidi="th-TH"/>
              </w:rPr>
            </w:pPr>
            <w:ins w:id="67" w:author="...AMI-TEN... ." w:date="2020-02-05T14:59:00Z">
              <w:r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t>ทีมพัฒนา</w:t>
              </w:r>
            </w:ins>
            <w:ins w:id="68" w:author="...AMI-TEN... ." w:date="2020-02-05T15:00:00Z">
              <w:r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t>นำส่ง</w:t>
              </w:r>
            </w:ins>
            <w:ins w:id="69" w:author="...AMI-TEN... ." w:date="2020-02-05T14:59:00Z">
              <w:r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t xml:space="preserve">สรุปแผนการทำงานและ </w:t>
              </w:r>
              <w:r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t xml:space="preserve">work progress </w:t>
              </w:r>
              <w:r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t>ของโครงการ</w:t>
              </w:r>
            </w:ins>
            <w:del w:id="70" w:author="...AMI-TEN... ." w:date="2020-02-05T14:55:00Z">
              <w:r w:rsidR="00204E44" w:rsidDel="009A6CE8"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delText>ทางทีม</w:delText>
              </w:r>
              <w:r w:rsidR="00204E44" w:rsidDel="009A6CE8"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delText xml:space="preserve"> Design </w:delText>
              </w:r>
              <w:r w:rsidR="005D1482" w:rsidDel="009A6CE8"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delText>Lo</w:delText>
              </w:r>
            </w:del>
            <w:del w:id="71" w:author="...AMI-TEN... ." w:date="2020-02-05T14:53:00Z">
              <w:r w:rsidR="005D1482" w:rsidDel="009A6CE8"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delText>c</w:delText>
              </w:r>
            </w:del>
            <w:del w:id="72" w:author="...AMI-TEN... ." w:date="2020-02-05T14:55:00Z">
              <w:r w:rsidR="005D1482" w:rsidDel="009A6CE8"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delText xml:space="preserve">o </w:delText>
              </w:r>
              <w:r w:rsidR="00204E44" w:rsidDel="009A6CE8"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delText xml:space="preserve">ให้เข้ากับ ธีม </w:delText>
              </w:r>
              <w:r w:rsidR="00204E44" w:rsidDel="009A6CE8"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delText xml:space="preserve">Site </w:delText>
              </w:r>
              <w:r w:rsidR="00B90DF7" w:rsidDel="009A6CE8">
                <w:rPr>
                  <w:rFonts w:asciiTheme="minorBidi" w:hAnsiTheme="minorBidi" w:cs="Cordia New"/>
                  <w:color w:val="auto"/>
                  <w:sz w:val="28"/>
                  <w:szCs w:val="28"/>
                  <w:cs/>
                  <w:lang w:bidi="th-TH"/>
                </w:rPr>
                <w:delText>(</w:delText>
              </w:r>
              <w:r w:rsidR="00B90DF7" w:rsidDel="009A6CE8"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delText xml:space="preserve">ใช้เวลาประมาณ </w:delText>
              </w:r>
              <w:r w:rsidR="00B90DF7" w:rsidDel="009A6CE8"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delText>2</w:delText>
              </w:r>
              <w:r w:rsidR="00B90DF7" w:rsidDel="009A6CE8"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delText xml:space="preserve"> สัปดาห์</w:delText>
              </w:r>
              <w:r w:rsidR="00B90DF7" w:rsidDel="009A6CE8">
                <w:rPr>
                  <w:rFonts w:asciiTheme="minorBidi" w:hAnsiTheme="minorBidi" w:cs="Cordia New"/>
                  <w:color w:val="auto"/>
                  <w:sz w:val="28"/>
                  <w:szCs w:val="28"/>
                  <w:cs/>
                  <w:lang w:bidi="th-TH"/>
                </w:rPr>
                <w:delText>)</w:delText>
              </w:r>
            </w:del>
          </w:p>
        </w:tc>
        <w:tc>
          <w:tcPr>
            <w:tcW w:w="1170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7B6A92CA" w14:textId="7FF07008" w:rsidR="005D1482" w:rsidRDefault="0099135E" w:rsidP="00921D5F">
            <w:pPr>
              <w:pStyle w:val="NormalTable"/>
              <w:spacing w:before="0" w:after="0"/>
              <w:jc w:val="center"/>
              <w:rPr>
                <w:rFonts w:asciiTheme="minorBidi" w:hAnsiTheme="minorBidi" w:cstheme="minorBidi"/>
                <w:color w:val="auto"/>
                <w:sz w:val="28"/>
                <w:szCs w:val="28"/>
                <w:lang w:bidi="th-TH"/>
              </w:rPr>
            </w:pPr>
            <w:proofErr w:type="spellStart"/>
            <w:ins w:id="73" w:author="...AMI-TEN... ." w:date="2020-02-05T15:02:00Z">
              <w:r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t>SoftThai</w:t>
              </w:r>
            </w:ins>
            <w:proofErr w:type="spellEnd"/>
            <w:del w:id="74" w:author="...AMI-TEN... ." w:date="2020-02-05T15:02:00Z">
              <w:r w:rsidR="00BF5A42" w:rsidRPr="000544A3" w:rsidDel="0099135E"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delText>Softthai</w:delText>
              </w:r>
            </w:del>
          </w:p>
        </w:tc>
        <w:tc>
          <w:tcPr>
            <w:tcW w:w="1170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28E4492" w14:textId="55D20BC5" w:rsidR="005D1482" w:rsidRDefault="00BF5A42" w:rsidP="00921D5F">
            <w:pPr>
              <w:pStyle w:val="NormalTable"/>
              <w:spacing w:before="0" w:after="0"/>
              <w:jc w:val="center"/>
              <w:rPr>
                <w:rFonts w:asciiTheme="minorBidi" w:hAnsiTheme="minorBidi" w:cstheme="minorBidi"/>
                <w:color w:val="auto"/>
                <w:sz w:val="28"/>
                <w:szCs w:val="28"/>
                <w:lang w:bidi="th-TH"/>
              </w:rPr>
            </w:pPr>
            <w:r>
              <w:rPr>
                <w:rFonts w:asciiTheme="minorBidi" w:hAnsiTheme="minorBidi" w:cstheme="minorBidi"/>
                <w:color w:val="auto"/>
                <w:sz w:val="28"/>
                <w:szCs w:val="28"/>
                <w:lang w:bidi="th-TH"/>
              </w:rPr>
              <w:t>PTT Digital</w:t>
            </w:r>
          </w:p>
        </w:tc>
        <w:tc>
          <w:tcPr>
            <w:tcW w:w="1890" w:type="dxa"/>
            <w:vAlign w:val="center"/>
          </w:tcPr>
          <w:p w14:paraId="66E9722C" w14:textId="27D36E88" w:rsidR="005D1482" w:rsidRDefault="0099135E" w:rsidP="00921D5F">
            <w:pPr>
              <w:pStyle w:val="NormalTable"/>
              <w:spacing w:before="0" w:after="0"/>
              <w:jc w:val="center"/>
              <w:rPr>
                <w:rFonts w:ascii="Cordia New" w:hAnsi="Cordia New" w:cs="Cordia New"/>
                <w:color w:val="auto"/>
                <w:sz w:val="28"/>
                <w:szCs w:val="28"/>
                <w:lang w:bidi="th-TH"/>
              </w:rPr>
            </w:pPr>
            <w:ins w:id="75" w:author="...AMI-TEN... ." w:date="2020-02-05T15:00:00Z">
              <w:r>
                <w:rPr>
                  <w:rFonts w:ascii="Cordia New" w:hAnsi="Cordia New" w:cs="Cordia New"/>
                  <w:color w:val="auto"/>
                  <w:sz w:val="28"/>
                  <w:szCs w:val="28"/>
                  <w:lang w:bidi="th-TH"/>
                </w:rPr>
                <w:t>07</w:t>
              </w:r>
              <w:r>
                <w:rPr>
                  <w:rFonts w:ascii="Cordia New" w:hAnsi="Cordia New" w:cs="Cordia New"/>
                  <w:color w:val="auto"/>
                  <w:sz w:val="28"/>
                  <w:szCs w:val="28"/>
                  <w:cs/>
                  <w:lang w:bidi="th-TH"/>
                </w:rPr>
                <w:t>/</w:t>
              </w:r>
              <w:r>
                <w:rPr>
                  <w:rFonts w:ascii="Cordia New" w:hAnsi="Cordia New" w:cs="Cordia New"/>
                  <w:color w:val="auto"/>
                  <w:sz w:val="28"/>
                  <w:szCs w:val="28"/>
                  <w:lang w:bidi="th-TH"/>
                </w:rPr>
                <w:t>02</w:t>
              </w:r>
              <w:r>
                <w:rPr>
                  <w:rFonts w:ascii="Cordia New" w:hAnsi="Cordia New" w:cs="Cordia New"/>
                  <w:color w:val="auto"/>
                  <w:sz w:val="28"/>
                  <w:szCs w:val="28"/>
                  <w:cs/>
                  <w:lang w:bidi="th-TH"/>
                </w:rPr>
                <w:t>/</w:t>
              </w:r>
              <w:r>
                <w:rPr>
                  <w:rFonts w:ascii="Cordia New" w:hAnsi="Cordia New" w:cs="Cordia New"/>
                  <w:color w:val="auto"/>
                  <w:sz w:val="28"/>
                  <w:szCs w:val="28"/>
                  <w:lang w:bidi="th-TH"/>
                </w:rPr>
                <w:t>2536</w:t>
              </w:r>
            </w:ins>
            <w:del w:id="76" w:author="...AMI-TEN... ." w:date="2020-02-05T15:00:00Z">
              <w:r w:rsidR="00A05D13" w:rsidDel="0099135E">
                <w:rPr>
                  <w:rFonts w:ascii="Cordia New" w:hAnsi="Cordia New" w:cs="Cordia New"/>
                  <w:color w:val="auto"/>
                  <w:sz w:val="28"/>
                  <w:szCs w:val="28"/>
                  <w:cs/>
                  <w:lang w:bidi="th-TH"/>
                </w:rPr>
                <w:delText>-</w:delText>
              </w:r>
            </w:del>
          </w:p>
        </w:tc>
      </w:tr>
      <w:tr w:rsidR="009A6CE8" w:rsidRPr="00F45EA3" w14:paraId="3EB4051D" w14:textId="77777777" w:rsidTr="00070CF9">
        <w:trPr>
          <w:cantSplit/>
          <w:ins w:id="77" w:author="...AMI-TEN... ." w:date="2020-02-05T14:53:00Z"/>
        </w:trPr>
        <w:tc>
          <w:tcPr>
            <w:tcW w:w="517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C86681A" w14:textId="6B0BB65D" w:rsidR="009A6CE8" w:rsidRDefault="009A6CE8" w:rsidP="00921D5F">
            <w:pPr>
              <w:pStyle w:val="NormalTable"/>
              <w:spacing w:before="0" w:after="0"/>
              <w:jc w:val="center"/>
              <w:rPr>
                <w:ins w:id="78" w:author="...AMI-TEN... ." w:date="2020-02-05T14:53:00Z"/>
                <w:rFonts w:ascii="Cordia New" w:hAnsi="Cordia New" w:cs="Cordia New"/>
                <w:color w:val="auto"/>
                <w:sz w:val="28"/>
                <w:szCs w:val="28"/>
                <w:lang w:bidi="th-TH"/>
              </w:rPr>
            </w:pPr>
            <w:ins w:id="79" w:author="...AMI-TEN... ." w:date="2020-02-05T14:55:00Z">
              <w:r>
                <w:rPr>
                  <w:rFonts w:ascii="Cordia New" w:hAnsi="Cordia New" w:cs="Cordia New"/>
                  <w:color w:val="auto"/>
                  <w:sz w:val="28"/>
                  <w:szCs w:val="28"/>
                  <w:lang w:bidi="th-TH"/>
                </w:rPr>
                <w:lastRenderedPageBreak/>
                <w:t>5</w:t>
              </w:r>
            </w:ins>
          </w:p>
        </w:tc>
        <w:tc>
          <w:tcPr>
            <w:tcW w:w="5040" w:type="dxa"/>
            <w:tcBorders>
              <w:top w:val="single" w:sz="4" w:space="0" w:color="000000"/>
              <w:bottom w:val="single" w:sz="4" w:space="0" w:color="000000"/>
            </w:tcBorders>
          </w:tcPr>
          <w:p w14:paraId="2B549F6A" w14:textId="2B128D89" w:rsidR="009A6CE8" w:rsidRDefault="0099135E" w:rsidP="00921D5F">
            <w:pPr>
              <w:pStyle w:val="NormalTable"/>
              <w:spacing w:before="0" w:after="0"/>
              <w:ind w:right="-115"/>
              <w:rPr>
                <w:ins w:id="80" w:author="...AMI-TEN... ." w:date="2020-02-05T14:53:00Z"/>
                <w:rFonts w:asciiTheme="minorBidi" w:hAnsiTheme="minorBidi" w:cstheme="minorBidi"/>
                <w:color w:val="auto"/>
                <w:sz w:val="28"/>
                <w:szCs w:val="28"/>
                <w:cs/>
                <w:lang w:bidi="th-TH"/>
              </w:rPr>
            </w:pPr>
            <w:ins w:id="81" w:author="...AMI-TEN... ." w:date="2020-02-05T15:02:00Z">
              <w:r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t xml:space="preserve">คณะทำงานนำส่งแผนประเมินระยะเวลาในการ </w:t>
              </w:r>
              <w:r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t>Clean</w:t>
              </w:r>
            </w:ins>
            <w:ins w:id="82" w:author="...AMI-TEN... ." w:date="2020-02-05T15:03:00Z">
              <w:r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t xml:space="preserve">sing </w:t>
              </w:r>
              <w:r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t xml:space="preserve">ข้อมูล และตัดสินใจเลือกแนวทางการดำเนินโครงการกรณีที่การ </w:t>
              </w:r>
              <w:r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t xml:space="preserve">Cleansing </w:t>
              </w:r>
              <w:r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t>ข้อมูลส่งผลกระทบต่อการทำโครงการ</w:t>
              </w:r>
            </w:ins>
          </w:p>
        </w:tc>
        <w:tc>
          <w:tcPr>
            <w:tcW w:w="1170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874638C" w14:textId="281D508D" w:rsidR="009A6CE8" w:rsidRPr="000544A3" w:rsidRDefault="0099135E" w:rsidP="00921D5F">
            <w:pPr>
              <w:pStyle w:val="NormalTable"/>
              <w:spacing w:before="0" w:after="0"/>
              <w:jc w:val="center"/>
              <w:rPr>
                <w:ins w:id="83" w:author="...AMI-TEN... ." w:date="2020-02-05T14:53:00Z"/>
                <w:rFonts w:asciiTheme="minorBidi" w:hAnsiTheme="minorBidi" w:cstheme="minorBidi"/>
                <w:color w:val="auto"/>
                <w:sz w:val="28"/>
                <w:szCs w:val="28"/>
                <w:lang w:bidi="th-TH"/>
              </w:rPr>
            </w:pPr>
            <w:ins w:id="84" w:author="...AMI-TEN... ." w:date="2020-02-05T15:04:00Z">
              <w:r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t>PTT</w:t>
              </w:r>
            </w:ins>
          </w:p>
        </w:tc>
        <w:tc>
          <w:tcPr>
            <w:tcW w:w="1170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41BDAFC" w14:textId="2B5E23BF" w:rsidR="009A6CE8" w:rsidRDefault="0099135E" w:rsidP="00921D5F">
            <w:pPr>
              <w:pStyle w:val="NormalTable"/>
              <w:spacing w:before="0" w:after="0"/>
              <w:jc w:val="center"/>
              <w:rPr>
                <w:ins w:id="85" w:author="...AMI-TEN... ." w:date="2020-02-05T14:53:00Z"/>
                <w:rFonts w:asciiTheme="minorBidi" w:hAnsiTheme="minorBidi" w:cstheme="minorBidi"/>
                <w:color w:val="auto"/>
                <w:sz w:val="28"/>
                <w:szCs w:val="28"/>
                <w:lang w:bidi="th-TH"/>
              </w:rPr>
            </w:pPr>
            <w:ins w:id="86" w:author="...AMI-TEN... ." w:date="2020-02-05T15:04:00Z">
              <w:r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t>PTT Digital</w:t>
              </w:r>
            </w:ins>
          </w:p>
        </w:tc>
        <w:tc>
          <w:tcPr>
            <w:tcW w:w="1890" w:type="dxa"/>
            <w:vAlign w:val="center"/>
          </w:tcPr>
          <w:p w14:paraId="4BACC951" w14:textId="59015BEA" w:rsidR="009A6CE8" w:rsidRDefault="0099135E" w:rsidP="00921D5F">
            <w:pPr>
              <w:pStyle w:val="NormalTable"/>
              <w:spacing w:before="0" w:after="0"/>
              <w:jc w:val="center"/>
              <w:rPr>
                <w:ins w:id="87" w:author="...AMI-TEN... ." w:date="2020-02-05T14:53:00Z"/>
                <w:rFonts w:ascii="Cordia New" w:hAnsi="Cordia New" w:cs="Cordia New"/>
                <w:color w:val="auto"/>
                <w:sz w:val="28"/>
                <w:szCs w:val="28"/>
                <w:cs/>
                <w:lang w:bidi="th-TH"/>
              </w:rPr>
            </w:pPr>
            <w:ins w:id="88" w:author="...AMI-TEN... ." w:date="2020-02-05T15:04:00Z">
              <w:r>
                <w:rPr>
                  <w:rFonts w:ascii="Cordia New" w:hAnsi="Cordia New" w:cs="Cordia New"/>
                  <w:color w:val="auto"/>
                  <w:sz w:val="28"/>
                  <w:szCs w:val="28"/>
                  <w:cs/>
                  <w:lang w:bidi="th-TH"/>
                </w:rPr>
                <w:t>-</w:t>
              </w:r>
            </w:ins>
          </w:p>
        </w:tc>
      </w:tr>
      <w:tr w:rsidR="009A6CE8" w:rsidRPr="00F45EA3" w14:paraId="1FB18550" w14:textId="77777777" w:rsidTr="00070CF9">
        <w:trPr>
          <w:cantSplit/>
          <w:ins w:id="89" w:author="...AMI-TEN... ." w:date="2020-02-05T14:53:00Z"/>
        </w:trPr>
        <w:tc>
          <w:tcPr>
            <w:tcW w:w="517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FA706C2" w14:textId="15E0C5AA" w:rsidR="009A6CE8" w:rsidRDefault="009A6CE8" w:rsidP="00921D5F">
            <w:pPr>
              <w:pStyle w:val="NormalTable"/>
              <w:spacing w:before="0" w:after="0"/>
              <w:jc w:val="center"/>
              <w:rPr>
                <w:ins w:id="90" w:author="...AMI-TEN... ." w:date="2020-02-05T14:53:00Z"/>
                <w:rFonts w:ascii="Cordia New" w:hAnsi="Cordia New" w:cs="Cordia New"/>
                <w:color w:val="auto"/>
                <w:sz w:val="28"/>
                <w:szCs w:val="28"/>
                <w:lang w:bidi="th-TH"/>
              </w:rPr>
            </w:pPr>
            <w:ins w:id="91" w:author="...AMI-TEN... ." w:date="2020-02-05T14:55:00Z">
              <w:r>
                <w:rPr>
                  <w:rFonts w:ascii="Cordia New" w:hAnsi="Cordia New" w:cs="Cordia New"/>
                  <w:color w:val="auto"/>
                  <w:sz w:val="28"/>
                  <w:szCs w:val="28"/>
                  <w:lang w:bidi="th-TH"/>
                </w:rPr>
                <w:t>6</w:t>
              </w:r>
            </w:ins>
          </w:p>
        </w:tc>
        <w:tc>
          <w:tcPr>
            <w:tcW w:w="5040" w:type="dxa"/>
            <w:tcBorders>
              <w:top w:val="single" w:sz="4" w:space="0" w:color="000000"/>
              <w:bottom w:val="single" w:sz="4" w:space="0" w:color="000000"/>
            </w:tcBorders>
          </w:tcPr>
          <w:p w14:paraId="35BB0410" w14:textId="659EBDB5" w:rsidR="009A6CE8" w:rsidRDefault="009A6CE8" w:rsidP="00921D5F">
            <w:pPr>
              <w:pStyle w:val="NormalTable"/>
              <w:spacing w:before="0" w:after="0"/>
              <w:ind w:right="-115"/>
              <w:rPr>
                <w:ins w:id="92" w:author="...AMI-TEN... ." w:date="2020-02-05T14:53:00Z"/>
                <w:rFonts w:asciiTheme="minorBidi" w:hAnsiTheme="minorBidi" w:cstheme="minorBidi"/>
                <w:color w:val="auto"/>
                <w:sz w:val="28"/>
                <w:szCs w:val="28"/>
                <w:cs/>
                <w:lang w:bidi="th-TH"/>
              </w:rPr>
            </w:pPr>
            <w:ins w:id="93" w:author="...AMI-TEN... ." w:date="2020-02-05T14:55:00Z">
              <w:r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t>ทางทีมพัฒนา</w:t>
              </w:r>
              <w:r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t xml:space="preserve"> Design Logo </w:t>
              </w:r>
              <w:r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t xml:space="preserve">ให้เข้ากับ ธีม </w:t>
              </w:r>
              <w:r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t xml:space="preserve">Site </w:t>
              </w:r>
              <w:r>
                <w:rPr>
                  <w:rFonts w:asciiTheme="minorBidi" w:hAnsiTheme="minorBidi" w:cs="Cordia New"/>
                  <w:color w:val="auto"/>
                  <w:sz w:val="28"/>
                  <w:szCs w:val="28"/>
                  <w:cs/>
                  <w:lang w:bidi="th-TH"/>
                </w:rPr>
                <w:t>(</w:t>
              </w:r>
              <w:r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t xml:space="preserve">ใช้เวลาประมาณ </w:t>
              </w:r>
              <w:r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t>2</w:t>
              </w:r>
              <w:r>
                <w:rPr>
                  <w:rFonts w:asciiTheme="minorBidi" w:hAnsiTheme="minorBidi" w:cstheme="minorBidi" w:hint="cs"/>
                  <w:color w:val="auto"/>
                  <w:sz w:val="28"/>
                  <w:szCs w:val="28"/>
                  <w:cs/>
                  <w:lang w:bidi="th-TH"/>
                </w:rPr>
                <w:t xml:space="preserve"> สัปดาห์</w:t>
              </w:r>
              <w:r>
                <w:rPr>
                  <w:rFonts w:asciiTheme="minorBidi" w:hAnsiTheme="minorBidi" w:cs="Cordia New"/>
                  <w:color w:val="auto"/>
                  <w:sz w:val="28"/>
                  <w:szCs w:val="28"/>
                  <w:cs/>
                  <w:lang w:bidi="th-TH"/>
                </w:rPr>
                <w:t>)</w:t>
              </w:r>
            </w:ins>
          </w:p>
        </w:tc>
        <w:tc>
          <w:tcPr>
            <w:tcW w:w="1170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297AD81" w14:textId="0F74AFD1" w:rsidR="009A6CE8" w:rsidRPr="000544A3" w:rsidRDefault="0099135E" w:rsidP="00921D5F">
            <w:pPr>
              <w:pStyle w:val="NormalTable"/>
              <w:spacing w:before="0" w:after="0"/>
              <w:jc w:val="center"/>
              <w:rPr>
                <w:ins w:id="94" w:author="...AMI-TEN... ." w:date="2020-02-05T14:53:00Z"/>
                <w:rFonts w:asciiTheme="minorBidi" w:hAnsiTheme="minorBidi" w:cstheme="minorBidi"/>
                <w:color w:val="auto"/>
                <w:sz w:val="28"/>
                <w:szCs w:val="28"/>
                <w:lang w:bidi="th-TH"/>
              </w:rPr>
            </w:pPr>
            <w:proofErr w:type="spellStart"/>
            <w:ins w:id="95" w:author="...AMI-TEN... ." w:date="2020-02-05T15:02:00Z">
              <w:r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t>SoftThai</w:t>
              </w:r>
            </w:ins>
            <w:proofErr w:type="spellEnd"/>
          </w:p>
        </w:tc>
        <w:tc>
          <w:tcPr>
            <w:tcW w:w="1170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FE829F1" w14:textId="5AD36368" w:rsidR="009A6CE8" w:rsidRDefault="009A6CE8" w:rsidP="00921D5F">
            <w:pPr>
              <w:pStyle w:val="NormalTable"/>
              <w:spacing w:before="0" w:after="0"/>
              <w:jc w:val="center"/>
              <w:rPr>
                <w:ins w:id="96" w:author="...AMI-TEN... ." w:date="2020-02-05T14:53:00Z"/>
                <w:rFonts w:asciiTheme="minorBidi" w:hAnsiTheme="minorBidi" w:cstheme="minorBidi"/>
                <w:color w:val="auto"/>
                <w:sz w:val="28"/>
                <w:szCs w:val="28"/>
                <w:lang w:bidi="th-TH"/>
              </w:rPr>
            </w:pPr>
            <w:ins w:id="97" w:author="...AMI-TEN... ." w:date="2020-02-05T14:56:00Z">
              <w:r>
                <w:rPr>
                  <w:rFonts w:asciiTheme="minorBidi" w:hAnsiTheme="minorBidi" w:cstheme="minorBidi"/>
                  <w:color w:val="auto"/>
                  <w:sz w:val="28"/>
                  <w:szCs w:val="28"/>
                  <w:lang w:bidi="th-TH"/>
                </w:rPr>
                <w:t>PTT Digital</w:t>
              </w:r>
            </w:ins>
          </w:p>
        </w:tc>
        <w:tc>
          <w:tcPr>
            <w:tcW w:w="1890" w:type="dxa"/>
            <w:vAlign w:val="center"/>
          </w:tcPr>
          <w:p w14:paraId="389DFAF6" w14:textId="15A45140" w:rsidR="009A6CE8" w:rsidRDefault="009A6CE8" w:rsidP="00921D5F">
            <w:pPr>
              <w:pStyle w:val="NormalTable"/>
              <w:spacing w:before="0" w:after="0"/>
              <w:jc w:val="center"/>
              <w:rPr>
                <w:ins w:id="98" w:author="...AMI-TEN... ." w:date="2020-02-05T14:53:00Z"/>
                <w:rFonts w:ascii="Cordia New" w:hAnsi="Cordia New" w:cs="Cordia New"/>
                <w:color w:val="auto"/>
                <w:sz w:val="28"/>
                <w:szCs w:val="28"/>
                <w:lang w:bidi="th-TH"/>
              </w:rPr>
            </w:pPr>
            <w:ins w:id="99" w:author="...AMI-TEN... ." w:date="2020-02-05T14:56:00Z">
              <w:r>
                <w:rPr>
                  <w:rFonts w:ascii="Cordia New" w:hAnsi="Cordia New" w:cs="Cordia New"/>
                  <w:color w:val="auto"/>
                  <w:sz w:val="28"/>
                  <w:szCs w:val="28"/>
                  <w:lang w:bidi="th-TH"/>
                </w:rPr>
                <w:t>21</w:t>
              </w:r>
              <w:r>
                <w:rPr>
                  <w:rFonts w:ascii="Cordia New" w:hAnsi="Cordia New" w:cs="Cordia New"/>
                  <w:color w:val="auto"/>
                  <w:sz w:val="28"/>
                  <w:szCs w:val="28"/>
                  <w:cs/>
                  <w:lang w:bidi="th-TH"/>
                </w:rPr>
                <w:t>/</w:t>
              </w:r>
              <w:r>
                <w:rPr>
                  <w:rFonts w:ascii="Cordia New" w:hAnsi="Cordia New" w:cs="Cordia New"/>
                  <w:color w:val="auto"/>
                  <w:sz w:val="28"/>
                  <w:szCs w:val="28"/>
                  <w:lang w:bidi="th-TH"/>
                </w:rPr>
                <w:t>02</w:t>
              </w:r>
              <w:r>
                <w:rPr>
                  <w:rFonts w:ascii="Cordia New" w:hAnsi="Cordia New" w:cs="Cordia New"/>
                  <w:color w:val="auto"/>
                  <w:sz w:val="28"/>
                  <w:szCs w:val="28"/>
                  <w:cs/>
                  <w:lang w:bidi="th-TH"/>
                </w:rPr>
                <w:t>/</w:t>
              </w:r>
              <w:r>
                <w:rPr>
                  <w:rFonts w:ascii="Cordia New" w:hAnsi="Cordia New" w:cs="Cordia New"/>
                  <w:color w:val="auto"/>
                  <w:sz w:val="28"/>
                  <w:szCs w:val="28"/>
                  <w:lang w:bidi="th-TH"/>
                </w:rPr>
                <w:t>2563</w:t>
              </w:r>
            </w:ins>
          </w:p>
        </w:tc>
      </w:tr>
      <w:bookmarkEnd w:id="0"/>
    </w:tbl>
    <w:p w14:paraId="1901C5FB" w14:textId="77777777" w:rsidR="00FE380C" w:rsidRDefault="00FE380C" w:rsidP="00235F32">
      <w:pPr>
        <w:pStyle w:val="Heading2"/>
        <w:spacing w:before="0" w:after="0"/>
        <w:rPr>
          <w:rFonts w:ascii="Cordia New" w:hAnsi="Cordia New" w:cs="Cordia New"/>
          <w:sz w:val="28"/>
          <w:szCs w:val="28"/>
        </w:rPr>
      </w:pPr>
    </w:p>
    <w:p w14:paraId="17A3D849" w14:textId="3414AE3C" w:rsidR="00D13BD7" w:rsidRPr="00D13BD7" w:rsidRDefault="00591AF0" w:rsidP="00D13BD7">
      <w:pPr>
        <w:pStyle w:val="Heading2"/>
        <w:spacing w:before="0" w:after="0"/>
        <w:rPr>
          <w:rFonts w:ascii="Cordia New" w:hAnsi="Cordia New" w:cs="Cordia New"/>
          <w:sz w:val="28"/>
          <w:szCs w:val="28"/>
          <w:rtl/>
          <w:cs/>
        </w:rPr>
      </w:pPr>
      <w:r w:rsidRPr="00FA266D">
        <w:rPr>
          <w:rFonts w:ascii="Cordia New" w:hAnsi="Cordia New" w:cs="Cordia New"/>
          <w:sz w:val="28"/>
          <w:szCs w:val="28"/>
        </w:rPr>
        <w:t xml:space="preserve">Issues </w:t>
      </w:r>
      <w:r w:rsidRPr="00FA266D">
        <w:rPr>
          <w:rFonts w:ascii="Cordia New" w:hAnsi="Cordia New" w:cs="Cordia New"/>
          <w:sz w:val="28"/>
          <w:szCs w:val="28"/>
          <w:cs/>
          <w:lang w:bidi="th-TH"/>
        </w:rPr>
        <w:t xml:space="preserve">/ </w:t>
      </w:r>
      <w:r w:rsidRPr="00FA266D">
        <w:rPr>
          <w:rFonts w:ascii="Cordia New" w:hAnsi="Cordia New" w:cs="Cordia New"/>
          <w:sz w:val="28"/>
          <w:szCs w:val="28"/>
        </w:rPr>
        <w:t>Discussion Points</w:t>
      </w:r>
    </w:p>
    <w:p w14:paraId="36D16D94" w14:textId="45270DD3" w:rsidR="00093CDD" w:rsidRPr="007B7DAE" w:rsidRDefault="004F0A53" w:rsidP="001431C6">
      <w:pPr>
        <w:pStyle w:val="NormalBullet"/>
        <w:numPr>
          <w:ilvl w:val="0"/>
          <w:numId w:val="33"/>
        </w:numPr>
        <w:spacing w:before="0" w:after="0"/>
        <w:rPr>
          <w:rFonts w:asciiTheme="minorBidi" w:hAnsiTheme="minorBidi" w:cstheme="minorBidi"/>
          <w:b/>
          <w:bCs/>
          <w:sz w:val="28"/>
          <w:szCs w:val="28"/>
          <w:rPrChange w:id="100" w:author="...AMI-TEN... ." w:date="2020-02-05T17:11:00Z">
            <w:rPr>
              <w:rFonts w:ascii="CordiaUPC" w:hAnsi="CordiaUPC" w:cs="CordiaUPC"/>
              <w:b/>
              <w:bCs/>
              <w:sz w:val="28"/>
              <w:szCs w:val="28"/>
            </w:rPr>
          </w:rPrChange>
        </w:rPr>
      </w:pPr>
      <w:r w:rsidRPr="007B7DAE">
        <w:rPr>
          <w:rFonts w:asciiTheme="minorBidi" w:hAnsiTheme="minorBidi" w:cstheme="minorBidi"/>
          <w:b/>
          <w:bCs/>
          <w:sz w:val="28"/>
          <w:szCs w:val="28"/>
          <w:cs/>
          <w:lang w:bidi="th-TH"/>
          <w:rPrChange w:id="101" w:author="...AMI-TEN... ." w:date="2020-02-05T17:11:00Z">
            <w:rPr>
              <w:rFonts w:ascii="CordiaUPC" w:hAnsi="CordiaUPC" w:cs="CordiaUPC"/>
              <w:b/>
              <w:bCs/>
              <w:sz w:val="28"/>
              <w:szCs w:val="28"/>
              <w:cs/>
              <w:lang w:bidi="th-TH"/>
            </w:rPr>
          </w:rPrChange>
        </w:rPr>
        <w:t xml:space="preserve">หน้า </w:t>
      </w:r>
      <w:r w:rsidRPr="007B7DAE">
        <w:rPr>
          <w:rFonts w:asciiTheme="minorBidi" w:hAnsiTheme="minorBidi" w:cstheme="minorBidi"/>
          <w:b/>
          <w:bCs/>
          <w:sz w:val="28"/>
          <w:szCs w:val="28"/>
          <w:lang w:val="en-US" w:bidi="th-TH"/>
          <w:rPrChange w:id="102" w:author="...AMI-TEN... ." w:date="2020-02-05T17:11:00Z">
            <w:rPr>
              <w:rFonts w:ascii="CordiaUPC" w:hAnsi="CordiaUPC" w:cs="CordiaUPC"/>
              <w:b/>
              <w:bCs/>
              <w:sz w:val="28"/>
              <w:szCs w:val="28"/>
              <w:lang w:val="en-US" w:bidi="th-TH"/>
            </w:rPr>
          </w:rPrChange>
        </w:rPr>
        <w:t>Home</w:t>
      </w:r>
    </w:p>
    <w:p w14:paraId="68554FB6" w14:textId="74D00222" w:rsidR="00E34D16" w:rsidRPr="007B7DAE" w:rsidRDefault="00E34D16" w:rsidP="00A41146">
      <w:pPr>
        <w:pStyle w:val="ListParagraph"/>
        <w:numPr>
          <w:ilvl w:val="1"/>
          <w:numId w:val="33"/>
        </w:numPr>
        <w:rPr>
          <w:ins w:id="103" w:author="...AMI-TEN... ." w:date="2020-02-05T15:10:00Z"/>
          <w:rFonts w:asciiTheme="minorBidi" w:hAnsiTheme="minorBidi" w:cstheme="minorBidi"/>
          <w:sz w:val="28"/>
          <w:szCs w:val="28"/>
          <w:rPrChange w:id="104" w:author="...AMI-TEN... ." w:date="2020-02-05T17:11:00Z">
            <w:rPr>
              <w:ins w:id="105" w:author="...AMI-TEN... ." w:date="2020-02-05T15:10:00Z"/>
              <w:rFonts w:ascii="CordiaUPC" w:hAnsi="CordiaUPC" w:cs="CordiaUPC"/>
              <w:sz w:val="28"/>
              <w:szCs w:val="28"/>
            </w:rPr>
          </w:rPrChange>
        </w:rPr>
      </w:pPr>
      <w:ins w:id="106" w:author="...AMI-TEN... ." w:date="2020-02-05T15:09:00Z"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107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bidi="th-TH"/>
              </w:rPr>
            </w:rPrChange>
          </w:rPr>
          <w:t>ทีมพัฒนาแจ้งความคืบหน</w:t>
        </w:r>
      </w:ins>
      <w:ins w:id="108" w:author="...AMI-TEN... ." w:date="2020-02-05T15:10:00Z"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109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bidi="th-TH"/>
              </w:rPr>
            </w:rPrChange>
          </w:rPr>
          <w:t>้าในการแก้ไขรูปแบบ ดีไซน์ ต่างๆ ดังนี้</w:t>
        </w:r>
      </w:ins>
    </w:p>
    <w:p w14:paraId="67EF85CE" w14:textId="77777777" w:rsidR="00E34D16" w:rsidRPr="007B7DAE" w:rsidRDefault="00E34D16" w:rsidP="00E34D16">
      <w:pPr>
        <w:pStyle w:val="ListParagraph"/>
        <w:numPr>
          <w:ilvl w:val="2"/>
          <w:numId w:val="33"/>
        </w:numPr>
        <w:rPr>
          <w:ins w:id="110" w:author="...AMI-TEN... ." w:date="2020-02-05T15:13:00Z"/>
          <w:rFonts w:asciiTheme="minorBidi" w:hAnsiTheme="minorBidi" w:cstheme="minorBidi"/>
          <w:sz w:val="28"/>
          <w:szCs w:val="28"/>
          <w:rPrChange w:id="111" w:author="...AMI-TEN... ." w:date="2020-02-05T17:11:00Z">
            <w:rPr>
              <w:ins w:id="112" w:author="...AMI-TEN... ." w:date="2020-02-05T15:13:00Z"/>
              <w:rFonts w:ascii="CordiaUPC" w:hAnsi="CordiaUPC" w:cs="CordiaUPC"/>
              <w:sz w:val="28"/>
              <w:szCs w:val="28"/>
            </w:rPr>
          </w:rPrChange>
        </w:rPr>
      </w:pPr>
      <w:ins w:id="113" w:author="...AMI-TEN... ." w:date="2020-02-05T15:13:00Z"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114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bidi="th-TH"/>
              </w:rPr>
            </w:rPrChange>
          </w:rPr>
          <w:t xml:space="preserve">การเพิ่มขนาดตัวอักษรบน </w:t>
        </w:r>
        <w:r w:rsidRPr="007B7DAE">
          <w:rPr>
            <w:rFonts w:asciiTheme="minorBidi" w:hAnsiTheme="minorBidi" w:cstheme="minorBidi"/>
            <w:sz w:val="28"/>
            <w:szCs w:val="28"/>
            <w:rPrChange w:id="115" w:author="...AMI-TEN... ." w:date="2020-02-05T17:11:00Z">
              <w:rPr>
                <w:rFonts w:ascii="CordiaUPC" w:hAnsi="CordiaUPC" w:cs="CordiaUPC"/>
                <w:sz w:val="28"/>
                <w:szCs w:val="28"/>
              </w:rPr>
            </w:rPrChange>
          </w:rPr>
          <w:t xml:space="preserve">navigation bar </w:t>
        </w:r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116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bidi="th-TH"/>
              </w:rPr>
            </w:rPrChange>
          </w:rPr>
          <w:t>อาจทำให้มีพื้นที่การแสดงผลไม่เพียงพอ จึงเปลี่ยนเป็นปรับตัวหนาแทนเพื่อให้เห็นข้อความได้ชัดเจนมากขึ้น</w:t>
        </w:r>
      </w:ins>
    </w:p>
    <w:p w14:paraId="6AEEBAE0" w14:textId="169ACC75" w:rsidR="00E34D16" w:rsidRPr="007B7DAE" w:rsidRDefault="00E34D16" w:rsidP="00E34D16">
      <w:pPr>
        <w:pStyle w:val="ListParagraph"/>
        <w:numPr>
          <w:ilvl w:val="2"/>
          <w:numId w:val="33"/>
        </w:numPr>
        <w:rPr>
          <w:ins w:id="117" w:author="...AMI-TEN... ." w:date="2020-02-05T15:14:00Z"/>
          <w:rFonts w:asciiTheme="minorBidi" w:hAnsiTheme="minorBidi" w:cstheme="minorBidi"/>
          <w:sz w:val="28"/>
          <w:szCs w:val="28"/>
          <w:rPrChange w:id="118" w:author="...AMI-TEN... ." w:date="2020-02-05T17:11:00Z">
            <w:rPr>
              <w:ins w:id="119" w:author="...AMI-TEN... ." w:date="2020-02-05T15:14:00Z"/>
              <w:rFonts w:ascii="CordiaUPC" w:hAnsi="CordiaUPC" w:cs="CordiaUPC"/>
              <w:sz w:val="28"/>
              <w:szCs w:val="28"/>
            </w:rPr>
          </w:rPrChange>
        </w:rPr>
      </w:pPr>
      <w:ins w:id="120" w:author="...AMI-TEN... ." w:date="2020-02-05T15:13:00Z"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121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bidi="th-TH"/>
              </w:rPr>
            </w:rPrChange>
          </w:rPr>
          <w:t xml:space="preserve">ปรับ </w:t>
        </w:r>
        <w:r w:rsidRPr="007B7DAE">
          <w:rPr>
            <w:rFonts w:asciiTheme="minorBidi" w:hAnsiTheme="minorBidi" w:cstheme="minorBidi"/>
            <w:sz w:val="28"/>
            <w:szCs w:val="28"/>
            <w:rPrChange w:id="122" w:author="...AMI-TEN... ." w:date="2020-02-05T17:11:00Z">
              <w:rPr>
                <w:rFonts w:ascii="CordiaUPC" w:hAnsi="CordiaUPC" w:cs="CordiaUPC"/>
                <w:sz w:val="28"/>
                <w:szCs w:val="28"/>
              </w:rPr>
            </w:rPrChange>
          </w:rPr>
          <w:t xml:space="preserve">font </w:t>
        </w:r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123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bidi="th-TH"/>
              </w:rPr>
            </w:rPrChange>
          </w:rPr>
          <w:t xml:space="preserve">บน </w:t>
        </w:r>
        <w:r w:rsidRPr="007B7DAE">
          <w:rPr>
            <w:rFonts w:asciiTheme="minorBidi" w:hAnsiTheme="minorBidi" w:cstheme="minorBidi"/>
            <w:sz w:val="28"/>
            <w:szCs w:val="28"/>
            <w:rPrChange w:id="124" w:author="...AMI-TEN... ." w:date="2020-02-05T17:11:00Z">
              <w:rPr>
                <w:rFonts w:ascii="CordiaUPC" w:hAnsi="CordiaUPC" w:cs="CordiaUPC"/>
                <w:sz w:val="28"/>
                <w:szCs w:val="28"/>
              </w:rPr>
            </w:rPrChange>
          </w:rPr>
          <w:t xml:space="preserve">icon </w:t>
        </w:r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125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bidi="th-TH"/>
              </w:rPr>
            </w:rPrChange>
          </w:rPr>
          <w:t>ทั้งหมดให้หนาขึ้น</w:t>
        </w:r>
      </w:ins>
    </w:p>
    <w:p w14:paraId="4BA2695D" w14:textId="3A5EB398" w:rsidR="00E34D16" w:rsidRPr="007B7DAE" w:rsidRDefault="00E34D16">
      <w:pPr>
        <w:pStyle w:val="ListParagraph"/>
        <w:numPr>
          <w:ilvl w:val="2"/>
          <w:numId w:val="33"/>
        </w:numPr>
        <w:rPr>
          <w:ins w:id="126" w:author="...AMI-TEN... ." w:date="2020-02-05T15:09:00Z"/>
          <w:rFonts w:asciiTheme="minorBidi" w:hAnsiTheme="minorBidi" w:cstheme="minorBidi"/>
          <w:sz w:val="28"/>
          <w:szCs w:val="28"/>
          <w:rPrChange w:id="127" w:author="...AMI-TEN... ." w:date="2020-02-05T17:11:00Z">
            <w:rPr>
              <w:ins w:id="128" w:author="...AMI-TEN... ." w:date="2020-02-05T15:09:00Z"/>
              <w:rFonts w:ascii="CordiaUPC" w:hAnsi="CordiaUPC" w:cs="CordiaUPC"/>
              <w:sz w:val="28"/>
              <w:szCs w:val="28"/>
            </w:rPr>
          </w:rPrChange>
        </w:rPr>
        <w:pPrChange w:id="129" w:author="...AMI-TEN... ." w:date="2020-02-05T15:10:00Z">
          <w:pPr>
            <w:pStyle w:val="ListParagraph"/>
            <w:numPr>
              <w:ilvl w:val="1"/>
              <w:numId w:val="33"/>
            </w:numPr>
            <w:ind w:left="792" w:hanging="432"/>
          </w:pPr>
        </w:pPrChange>
      </w:pPr>
      <w:ins w:id="130" w:author="...AMI-TEN... ." w:date="2020-02-05T15:14:00Z"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131" w:author="...AMI-TEN... ." w:date="2020-02-05T17:11:00Z">
              <w:rPr>
                <w:rFonts w:ascii="Cordia New" w:hAnsi="Cordia New" w:cs="Cordia New"/>
                <w:sz w:val="28"/>
                <w:szCs w:val="28"/>
                <w:cs/>
                <w:lang w:bidi="th-TH"/>
              </w:rPr>
            </w:rPrChange>
          </w:rPr>
          <w:t xml:space="preserve">ปรับรูปแบบลูกศรบน </w:t>
        </w:r>
        <w:r w:rsidRPr="007B7DAE">
          <w:rPr>
            <w:rFonts w:asciiTheme="minorBidi" w:hAnsiTheme="minorBidi" w:cstheme="minorBidi"/>
            <w:sz w:val="28"/>
            <w:szCs w:val="28"/>
            <w:rPrChange w:id="132" w:author="...AMI-TEN... ." w:date="2020-02-05T17:11:00Z">
              <w:rPr>
                <w:rFonts w:ascii="Cordia New" w:hAnsi="Cordia New" w:cs="Cordia New"/>
                <w:sz w:val="28"/>
                <w:szCs w:val="28"/>
              </w:rPr>
            </w:rPrChange>
          </w:rPr>
          <w:t>PR</w:t>
        </w:r>
        <w:r w:rsidRPr="007B7DAE">
          <w:rPr>
            <w:rFonts w:asciiTheme="minorBidi" w:hAnsiTheme="minorBidi" w:cs="Cordia New"/>
            <w:sz w:val="28"/>
            <w:szCs w:val="28"/>
            <w:cs/>
            <w:lang w:bidi="th-TH"/>
            <w:rPrChange w:id="133" w:author="...AMI-TEN... ." w:date="2020-02-05T17:11:00Z">
              <w:rPr>
                <w:rFonts w:ascii="Cordia New" w:hAnsi="Cordia New" w:cs="Cordia New"/>
                <w:sz w:val="28"/>
                <w:szCs w:val="28"/>
              </w:rPr>
            </w:rPrChange>
          </w:rPr>
          <w:t xml:space="preserve"> </w:t>
        </w:r>
        <w:r w:rsidRPr="007B7DAE">
          <w:rPr>
            <w:rFonts w:asciiTheme="minorBidi" w:hAnsiTheme="minorBidi" w:cstheme="minorBidi"/>
            <w:sz w:val="28"/>
            <w:szCs w:val="28"/>
            <w:rPrChange w:id="134" w:author="...AMI-TEN... ." w:date="2020-02-05T17:11:00Z">
              <w:rPr>
                <w:rFonts w:ascii="Cordia New" w:hAnsi="Cordia New" w:cs="Cordia New"/>
                <w:sz w:val="28"/>
                <w:szCs w:val="28"/>
              </w:rPr>
            </w:rPrChange>
          </w:rPr>
          <w:t xml:space="preserve">Banner </w:t>
        </w:r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135" w:author="...AMI-TEN... ." w:date="2020-02-05T17:11:00Z">
              <w:rPr>
                <w:rFonts w:ascii="Cordia New" w:hAnsi="Cordia New" w:cs="Cordia New"/>
                <w:sz w:val="28"/>
                <w:szCs w:val="28"/>
                <w:cs/>
                <w:lang w:bidi="th-TH"/>
              </w:rPr>
            </w:rPrChange>
          </w:rPr>
          <w:t>ให้เป็นไปตามที่ตกลงไว้</w:t>
        </w:r>
      </w:ins>
    </w:p>
    <w:p w14:paraId="77EDE669" w14:textId="2DB4DCAE" w:rsidR="000B4BC5" w:rsidRPr="007B7DAE" w:rsidRDefault="00984145" w:rsidP="000B4BC5">
      <w:pPr>
        <w:pStyle w:val="ListParagraph"/>
        <w:numPr>
          <w:ilvl w:val="1"/>
          <w:numId w:val="33"/>
        </w:numPr>
        <w:rPr>
          <w:ins w:id="136" w:author="...AMI-TEN... ." w:date="2020-02-05T17:00:00Z"/>
          <w:rFonts w:asciiTheme="minorBidi" w:hAnsiTheme="minorBidi" w:cstheme="minorBidi"/>
          <w:sz w:val="28"/>
          <w:szCs w:val="28"/>
          <w:lang w:bidi="th-TH"/>
          <w:rPrChange w:id="137" w:author="...AMI-TEN... ." w:date="2020-02-05T17:11:00Z">
            <w:rPr>
              <w:ins w:id="138" w:author="...AMI-TEN... ." w:date="2020-02-05T17:00:00Z"/>
              <w:rFonts w:ascii="CordiaUPC" w:hAnsi="CordiaUPC" w:cs="CordiaUPC"/>
              <w:sz w:val="28"/>
              <w:szCs w:val="28"/>
              <w:lang w:val="en-US" w:bidi="th-TH"/>
            </w:rPr>
          </w:rPrChange>
        </w:rPr>
      </w:pPr>
      <w:ins w:id="139" w:author="Auttaphon Srinorrakhut" w:date="2020-02-05T18:38:00Z">
        <w:r>
          <w:rPr>
            <w:rFonts w:asciiTheme="minorBidi" w:hAnsiTheme="minorBidi" w:cstheme="minorBidi"/>
            <w:noProof/>
            <w:sz w:val="28"/>
            <w:szCs w:val="28"/>
            <w:lang w:val="en-US" w:bidi="th-TH"/>
          </w:rPr>
          <mc:AlternateContent>
            <mc:Choice Requires="wps">
              <w:drawing>
                <wp:anchor distT="0" distB="0" distL="114300" distR="114300" simplePos="0" relativeHeight="251661312" behindDoc="0" locked="0" layoutInCell="1" allowOverlap="1" wp14:anchorId="0E82CCB1" wp14:editId="2469CAA4">
                  <wp:simplePos x="0" y="0"/>
                  <wp:positionH relativeFrom="column">
                    <wp:posOffset>1675933</wp:posOffset>
                  </wp:positionH>
                  <wp:positionV relativeFrom="paragraph">
                    <wp:posOffset>3052718</wp:posOffset>
                  </wp:positionV>
                  <wp:extent cx="2406611" cy="465614"/>
                  <wp:effectExtent l="0" t="0" r="13335" b="10795"/>
                  <wp:wrapNone/>
                  <wp:docPr id="14" name="Rectangle 14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2406611" cy="465614"/>
                          </a:xfrm>
                          <a:prstGeom prst="rect">
                            <a:avLst/>
                          </a:prstGeom>
                          <a:ln w="12700"/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60EF76" w14:textId="677F80FB" w:rsidR="00984145" w:rsidRPr="007E59B3" w:rsidRDefault="00984145" w:rsidP="00984145">
                              <w:pPr>
                                <w:ind w:left="0"/>
                                <w:jc w:val="center"/>
                                <w:rPr>
                                  <w:rFonts w:asciiTheme="minorBidi" w:hAnsiTheme="minorBidi" w:cstheme="minorBidi"/>
                                  <w:b/>
                                  <w:bCs/>
                                  <w:sz w:val="16"/>
                                  <w:szCs w:val="18"/>
                                  <w:lang w:val="en-US" w:bidi="th-TH"/>
                                  <w:rPrChange w:id="140" w:author="Auttaphon Srinorrakhut" w:date="2020-02-05T18:41:00Z">
                                    <w:rPr>
                                      <w:rFonts w:hint="cs"/>
                                      <w:cs/>
                                      <w:lang w:bidi="th-TH"/>
                                    </w:rPr>
                                  </w:rPrChange>
                                </w:rPr>
                                <w:pPrChange w:id="141" w:author="Auttaphon Srinorrakhut" w:date="2020-02-05T18:39:00Z">
                                  <w:pPr>
                                    <w:ind w:left="0"/>
                                  </w:pPr>
                                </w:pPrChange>
                              </w:pPr>
                              <w:ins w:id="142" w:author="Auttaphon Srinorrakhut" w:date="2020-02-05T18:39:00Z">
                                <w:r w:rsidRPr="007E59B3">
                                  <w:rPr>
                                    <w:rFonts w:asciiTheme="minorBidi" w:hAnsiTheme="minorBidi" w:cstheme="minorBidi"/>
                                    <w:b/>
                                    <w:bCs/>
                                    <w:sz w:val="16"/>
                                    <w:szCs w:val="18"/>
                                    <w:cs/>
                                    <w:lang w:bidi="th-TH"/>
                                    <w:rPrChange w:id="143" w:author="Auttaphon Srinorrakhut" w:date="2020-02-05T18:41:00Z">
                                      <w:rPr>
                                        <w:rFonts w:hint="cs"/>
                                        <w:cs/>
                                        <w:lang w:bidi="th-TH"/>
                                      </w:rPr>
                                    </w:rPrChange>
                                  </w:rPr>
                                  <w:t xml:space="preserve">กรณีการแสดงผลปกติ ไม่ต้องแสดงสีพื้นหลังของ </w:t>
                                </w:r>
                                <w:r w:rsidR="007E59B3">
                                  <w:rPr>
                                    <w:rFonts w:asciiTheme="minorBidi" w:hAnsiTheme="minorBidi" w:cstheme="minorBidi"/>
                                    <w:b/>
                                    <w:bCs/>
                                    <w:sz w:val="16"/>
                                    <w:szCs w:val="18"/>
                                    <w:lang w:val="en-US" w:bidi="th-TH"/>
                                    <w:rPrChange w:id="144" w:author="Auttaphon Srinorrakhut" w:date="2020-02-05T18:41:00Z">
                                      <w:rPr>
                                        <w:rFonts w:asciiTheme="minorBidi" w:hAnsiTheme="minorBidi" w:cstheme="minorBidi"/>
                                        <w:b/>
                                        <w:bCs/>
                                        <w:sz w:val="16"/>
                                        <w:szCs w:val="18"/>
                                        <w:lang w:val="en-US" w:bidi="th-TH"/>
                                      </w:rPr>
                                    </w:rPrChange>
                                  </w:rPr>
                                  <w:t>button z</w:t>
                                </w:r>
                                <w:r w:rsidRPr="007E59B3">
                                  <w:rPr>
                                    <w:rFonts w:asciiTheme="minorBidi" w:hAnsiTheme="minorBidi" w:cstheme="minorBidi"/>
                                    <w:b/>
                                    <w:bCs/>
                                    <w:sz w:val="16"/>
                                    <w:szCs w:val="18"/>
                                    <w:lang w:val="en-US" w:bidi="th-TH"/>
                                    <w:rPrChange w:id="145" w:author="Auttaphon Srinorrakhut" w:date="2020-02-05T18:41:00Z">
                                      <w:rPr>
                                        <w:lang w:val="en-US" w:bidi="th-TH"/>
                                      </w:rPr>
                                    </w:rPrChange>
                                  </w:rPr>
                                  <w:t xml:space="preserve">one </w:t>
                                </w:r>
                              </w:ins>
                              <w:ins w:id="146" w:author="Auttaphon Srinorrakhut" w:date="2020-02-05T18:40:00Z">
                                <w:r w:rsidRPr="007E59B3">
                                  <w:rPr>
                                    <w:rFonts w:asciiTheme="minorBidi" w:hAnsiTheme="minorBidi" w:cstheme="minorBidi" w:hint="cs"/>
                                    <w:b/>
                                    <w:bCs/>
                                    <w:sz w:val="16"/>
                                    <w:szCs w:val="18"/>
                                    <w:cs/>
                                    <w:lang w:val="en-US" w:bidi="th-TH"/>
                                    <w:rPrChange w:id="147" w:author="Auttaphon Srinorrakhut" w:date="2020-02-05T18:41:00Z">
                                      <w:rPr>
                                        <w:rFonts w:asciiTheme="minorBidi" w:hAnsiTheme="minorBidi" w:cstheme="minorBidi" w:hint="cs"/>
                                        <w:sz w:val="16"/>
                                        <w:szCs w:val="18"/>
                                        <w:cs/>
                                        <w:lang w:val="en-US" w:bidi="th-TH"/>
                                      </w:rPr>
                                    </w:rPrChange>
                                  </w:rPr>
                                  <w:t xml:space="preserve">หากนำ </w:t>
                                </w:r>
                                <w:r w:rsidRPr="007E59B3">
                                  <w:rPr>
                                    <w:rFonts w:asciiTheme="minorBidi" w:hAnsiTheme="minorBidi" w:cstheme="minorBidi"/>
                                    <w:b/>
                                    <w:bCs/>
                                    <w:sz w:val="16"/>
                                    <w:szCs w:val="18"/>
                                    <w:lang w:val="en-US" w:bidi="th-TH"/>
                                    <w:rPrChange w:id="148" w:author="Auttaphon Srinorrakhut" w:date="2020-02-05T18:41:00Z">
                                      <w:rPr>
                                        <w:rFonts w:asciiTheme="minorBidi" w:hAnsiTheme="minorBidi" w:cstheme="minorBidi"/>
                                        <w:sz w:val="16"/>
                                        <w:szCs w:val="18"/>
                                        <w:lang w:val="en-US" w:bidi="th-TH"/>
                                      </w:rPr>
                                    </w:rPrChange>
                                  </w:rPr>
                                  <w:t xml:space="preserve">Mouse </w:t>
                                </w:r>
                                <w:r w:rsidR="007E59B3" w:rsidRPr="007E59B3">
                                  <w:rPr>
                                    <w:rFonts w:asciiTheme="minorBidi" w:hAnsiTheme="minorBidi" w:cstheme="minorBidi"/>
                                    <w:b/>
                                    <w:bCs/>
                                    <w:sz w:val="16"/>
                                    <w:szCs w:val="18"/>
                                    <w:lang w:val="en-US" w:bidi="th-TH"/>
                                    <w:rPrChange w:id="149" w:author="Auttaphon Srinorrakhut" w:date="2020-02-05T18:41:00Z">
                                      <w:rPr>
                                        <w:rFonts w:asciiTheme="minorBidi" w:hAnsiTheme="minorBidi" w:cstheme="minorBidi"/>
                                        <w:sz w:val="16"/>
                                        <w:szCs w:val="18"/>
                                        <w:lang w:val="en-US" w:bidi="th-TH"/>
                                      </w:rPr>
                                    </w:rPrChange>
                                  </w:rPr>
                                  <w:t xml:space="preserve">holdover </w:t>
                                </w:r>
                                <w:r w:rsidR="007E59B3" w:rsidRPr="007E59B3">
                                  <w:rPr>
                                    <w:rFonts w:asciiTheme="minorBidi" w:hAnsiTheme="minorBidi" w:cstheme="minorBidi" w:hint="cs"/>
                                    <w:b/>
                                    <w:bCs/>
                                    <w:sz w:val="16"/>
                                    <w:szCs w:val="18"/>
                                    <w:cs/>
                                    <w:lang w:val="en-US" w:bidi="th-TH"/>
                                    <w:rPrChange w:id="150" w:author="Auttaphon Srinorrakhut" w:date="2020-02-05T18:41:00Z">
                                      <w:rPr>
                                        <w:rFonts w:asciiTheme="minorBidi" w:hAnsiTheme="minorBidi" w:cstheme="minorBidi" w:hint="cs"/>
                                        <w:sz w:val="16"/>
                                        <w:szCs w:val="18"/>
                                        <w:cs/>
                                        <w:lang w:val="en-US" w:bidi="th-TH"/>
                                      </w:rPr>
                                    </w:rPrChange>
                                  </w:rPr>
                                  <w:t>ใ</w:t>
                                </w:r>
                              </w:ins>
                              <w:ins w:id="151" w:author="Auttaphon Srinorrakhut" w:date="2020-02-05T18:41:00Z">
                                <w:r w:rsidR="007E59B3" w:rsidRPr="007E59B3">
                                  <w:rPr>
                                    <w:rFonts w:asciiTheme="minorBidi" w:hAnsiTheme="minorBidi" w:cstheme="minorBidi" w:hint="cs"/>
                                    <w:b/>
                                    <w:bCs/>
                                    <w:sz w:val="16"/>
                                    <w:szCs w:val="18"/>
                                    <w:cs/>
                                    <w:lang w:val="en-US" w:bidi="th-TH"/>
                                    <w:rPrChange w:id="152" w:author="Auttaphon Srinorrakhut" w:date="2020-02-05T18:41:00Z">
                                      <w:rPr>
                                        <w:rFonts w:asciiTheme="minorBidi" w:hAnsiTheme="minorBidi" w:cstheme="minorBidi" w:hint="cs"/>
                                        <w:sz w:val="16"/>
                                        <w:szCs w:val="18"/>
                                        <w:cs/>
                                        <w:lang w:val="en-US" w:bidi="th-TH"/>
                                      </w:rPr>
                                    </w:rPrChange>
                                  </w:rPr>
                                  <w:t xml:space="preserve">ห้แสดงสีพื้นหลังของ </w:t>
                                </w:r>
                                <w:r w:rsidR="007E59B3" w:rsidRPr="007E59B3">
                                  <w:rPr>
                                    <w:rFonts w:asciiTheme="minorBidi" w:hAnsiTheme="minorBidi" w:cstheme="minorBidi"/>
                                    <w:b/>
                                    <w:bCs/>
                                    <w:sz w:val="16"/>
                                    <w:szCs w:val="18"/>
                                    <w:lang w:val="en-US" w:bidi="th-TH"/>
                                    <w:rPrChange w:id="153" w:author="Auttaphon Srinorrakhut" w:date="2020-02-05T18:41:00Z">
                                      <w:rPr>
                                        <w:rFonts w:asciiTheme="minorBidi" w:hAnsiTheme="minorBidi" w:cstheme="minorBidi"/>
                                        <w:sz w:val="16"/>
                                        <w:szCs w:val="18"/>
                                        <w:lang w:val="en-US" w:bidi="th-TH"/>
                                      </w:rPr>
                                    </w:rPrChange>
                                  </w:rPr>
                                  <w:t xml:space="preserve">button zone </w:t>
                                </w:r>
                                <w:r w:rsidR="007E59B3" w:rsidRPr="007E59B3">
                                  <w:rPr>
                                    <w:rFonts w:asciiTheme="minorBidi" w:hAnsiTheme="minorBidi" w:cstheme="minorBidi" w:hint="cs"/>
                                    <w:b/>
                                    <w:bCs/>
                                    <w:sz w:val="16"/>
                                    <w:szCs w:val="18"/>
                                    <w:cs/>
                                    <w:lang w:val="en-US" w:bidi="th-TH"/>
                                    <w:rPrChange w:id="154" w:author="Auttaphon Srinorrakhut" w:date="2020-02-05T18:41:00Z">
                                      <w:rPr>
                                        <w:rFonts w:asciiTheme="minorBidi" w:hAnsiTheme="minorBidi" w:cstheme="minorBidi" w:hint="cs"/>
                                        <w:sz w:val="16"/>
                                        <w:szCs w:val="18"/>
                                        <w:cs/>
                                        <w:lang w:val="en-US" w:bidi="th-TH"/>
                                      </w:rPr>
                                    </w:rPrChange>
                                  </w:rPr>
                                  <w:t>ตามเดิม</w:t>
                                </w:r>
                              </w:ins>
                              <w:ins w:id="155" w:author="Auttaphon Srinorrakhut" w:date="2020-02-05T18:40:00Z">
                                <w:r w:rsidR="007E59B3" w:rsidRPr="007E59B3">
                                  <w:rPr>
                                    <w:rFonts w:asciiTheme="minorBidi" w:hAnsiTheme="minorBidi" w:cstheme="minorBidi"/>
                                    <w:b/>
                                    <w:bCs/>
                                    <w:sz w:val="16"/>
                                    <w:szCs w:val="18"/>
                                    <w:lang w:val="en-US" w:bidi="th-TH"/>
                                    <w:rPrChange w:id="156" w:author="Auttaphon Srinorrakhut" w:date="2020-02-05T18:41:00Z">
                                      <w:rPr>
                                        <w:rFonts w:asciiTheme="minorBidi" w:hAnsiTheme="minorBidi" w:cstheme="minorBidi"/>
                                        <w:sz w:val="16"/>
                                        <w:szCs w:val="18"/>
                                        <w:lang w:val="en-US" w:bidi="th-TH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</w:ins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rect w14:anchorId="0E82CCB1" id="Rectangle 14" o:spid="_x0000_s1026" style="position:absolute;left:0;text-align:left;margin-left:131.95pt;margin-top:240.35pt;width:189.5pt;height:36.6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" fillcolor="#c0504d [3205]" strokecolor="#622423 [1605]" strokeweight="1pt">
                  <v:textbox>
                    <w:txbxContent>
                      <w:p w14:paraId="0860EF76" w14:textId="677F80FB" w:rsidR="00984145" w:rsidRPr="007E59B3" w:rsidRDefault="00984145" w:rsidP="00984145">
                        <w:pPr>
                          <w:ind w:left="0"/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sz w:val="16"/>
                            <w:szCs w:val="18"/>
                            <w:lang w:val="en-US" w:bidi="th-TH"/>
                            <w:rPrChange w:id="157" w:author="Auttaphon Srinorrakhut" w:date="2020-02-05T18:41:00Z">
                              <w:rPr>
                                <w:rFonts w:hint="cs"/>
                                <w:cs/>
                                <w:lang w:bidi="th-TH"/>
                              </w:rPr>
                            </w:rPrChange>
                          </w:rPr>
                          <w:pPrChange w:id="158" w:author="Auttaphon Srinorrakhut" w:date="2020-02-05T18:39:00Z">
                            <w:pPr>
                              <w:ind w:left="0"/>
                            </w:pPr>
                          </w:pPrChange>
                        </w:pPr>
                        <w:ins w:id="159" w:author="Auttaphon Srinorrakhut" w:date="2020-02-05T18:39:00Z">
                          <w:r w:rsidRPr="007E59B3">
                            <w:rPr>
                              <w:rFonts w:asciiTheme="minorBidi" w:hAnsiTheme="minorBidi" w:cstheme="minorBidi"/>
                              <w:b/>
                              <w:bCs/>
                              <w:sz w:val="16"/>
                              <w:szCs w:val="18"/>
                              <w:cs/>
                              <w:lang w:bidi="th-TH"/>
                              <w:rPrChange w:id="160" w:author="Auttaphon Srinorrakhut" w:date="2020-02-05T18:41:00Z">
                                <w:rPr>
                                  <w:rFonts w:hint="cs"/>
                                  <w:cs/>
                                  <w:lang w:bidi="th-TH"/>
                                </w:rPr>
                              </w:rPrChange>
                            </w:rPr>
                            <w:t xml:space="preserve">กรณีการแสดงผลปกติ ไม่ต้องแสดงสีพื้นหลังของ </w:t>
                          </w:r>
                          <w:r w:rsidR="007E59B3">
                            <w:rPr>
                              <w:rFonts w:asciiTheme="minorBidi" w:hAnsiTheme="minorBidi" w:cstheme="minorBidi"/>
                              <w:b/>
                              <w:bCs/>
                              <w:sz w:val="16"/>
                              <w:szCs w:val="18"/>
                              <w:lang w:val="en-US" w:bidi="th-TH"/>
                              <w:rPrChange w:id="161" w:author="Auttaphon Srinorrakhut" w:date="2020-02-05T18:41:00Z">
                                <w:rPr>
                                  <w:rFonts w:asciiTheme="minorBidi" w:hAnsiTheme="minorBidi" w:cstheme="minorBidi"/>
                                  <w:b/>
                                  <w:bCs/>
                                  <w:sz w:val="16"/>
                                  <w:szCs w:val="18"/>
                                  <w:lang w:val="en-US" w:bidi="th-TH"/>
                                </w:rPr>
                              </w:rPrChange>
                            </w:rPr>
                            <w:t>button z</w:t>
                          </w:r>
                          <w:r w:rsidRPr="007E59B3">
                            <w:rPr>
                              <w:rFonts w:asciiTheme="minorBidi" w:hAnsiTheme="minorBidi" w:cstheme="minorBidi"/>
                              <w:b/>
                              <w:bCs/>
                              <w:sz w:val="16"/>
                              <w:szCs w:val="18"/>
                              <w:lang w:val="en-US" w:bidi="th-TH"/>
                              <w:rPrChange w:id="162" w:author="Auttaphon Srinorrakhut" w:date="2020-02-05T18:41:00Z">
                                <w:rPr>
                                  <w:lang w:val="en-US" w:bidi="th-TH"/>
                                </w:rPr>
                              </w:rPrChange>
                            </w:rPr>
                            <w:t xml:space="preserve">one </w:t>
                          </w:r>
                        </w:ins>
                        <w:ins w:id="163" w:author="Auttaphon Srinorrakhut" w:date="2020-02-05T18:40:00Z">
                          <w:r w:rsidRPr="007E59B3">
                            <w:rPr>
                              <w:rFonts w:asciiTheme="minorBidi" w:hAnsiTheme="minorBidi" w:cstheme="minorBidi" w:hint="cs"/>
                              <w:b/>
                              <w:bCs/>
                              <w:sz w:val="16"/>
                              <w:szCs w:val="18"/>
                              <w:cs/>
                              <w:lang w:val="en-US" w:bidi="th-TH"/>
                              <w:rPrChange w:id="164" w:author="Auttaphon Srinorrakhut" w:date="2020-02-05T18:41:00Z">
                                <w:rPr>
                                  <w:rFonts w:asciiTheme="minorBidi" w:hAnsiTheme="minorBidi" w:cstheme="minorBidi" w:hint="cs"/>
                                  <w:sz w:val="16"/>
                                  <w:szCs w:val="18"/>
                                  <w:cs/>
                                  <w:lang w:val="en-US" w:bidi="th-TH"/>
                                </w:rPr>
                              </w:rPrChange>
                            </w:rPr>
                            <w:t xml:space="preserve">หากนำ </w:t>
                          </w:r>
                          <w:r w:rsidRPr="007E59B3">
                            <w:rPr>
                              <w:rFonts w:asciiTheme="minorBidi" w:hAnsiTheme="minorBidi" w:cstheme="minorBidi"/>
                              <w:b/>
                              <w:bCs/>
                              <w:sz w:val="16"/>
                              <w:szCs w:val="18"/>
                              <w:lang w:val="en-US" w:bidi="th-TH"/>
                              <w:rPrChange w:id="165" w:author="Auttaphon Srinorrakhut" w:date="2020-02-05T18:41:00Z">
                                <w:rPr>
                                  <w:rFonts w:asciiTheme="minorBidi" w:hAnsiTheme="minorBidi" w:cstheme="minorBidi"/>
                                  <w:sz w:val="16"/>
                                  <w:szCs w:val="18"/>
                                  <w:lang w:val="en-US" w:bidi="th-TH"/>
                                </w:rPr>
                              </w:rPrChange>
                            </w:rPr>
                            <w:t xml:space="preserve">Mouse </w:t>
                          </w:r>
                          <w:r w:rsidR="007E59B3" w:rsidRPr="007E59B3">
                            <w:rPr>
                              <w:rFonts w:asciiTheme="minorBidi" w:hAnsiTheme="minorBidi" w:cstheme="minorBidi"/>
                              <w:b/>
                              <w:bCs/>
                              <w:sz w:val="16"/>
                              <w:szCs w:val="18"/>
                              <w:lang w:val="en-US" w:bidi="th-TH"/>
                              <w:rPrChange w:id="166" w:author="Auttaphon Srinorrakhut" w:date="2020-02-05T18:41:00Z">
                                <w:rPr>
                                  <w:rFonts w:asciiTheme="minorBidi" w:hAnsiTheme="minorBidi" w:cstheme="minorBidi"/>
                                  <w:sz w:val="16"/>
                                  <w:szCs w:val="18"/>
                                  <w:lang w:val="en-US" w:bidi="th-TH"/>
                                </w:rPr>
                              </w:rPrChange>
                            </w:rPr>
                            <w:t xml:space="preserve">holdover </w:t>
                          </w:r>
                          <w:r w:rsidR="007E59B3" w:rsidRPr="007E59B3">
                            <w:rPr>
                              <w:rFonts w:asciiTheme="minorBidi" w:hAnsiTheme="minorBidi" w:cstheme="minorBidi" w:hint="cs"/>
                              <w:b/>
                              <w:bCs/>
                              <w:sz w:val="16"/>
                              <w:szCs w:val="18"/>
                              <w:cs/>
                              <w:lang w:val="en-US" w:bidi="th-TH"/>
                              <w:rPrChange w:id="167" w:author="Auttaphon Srinorrakhut" w:date="2020-02-05T18:41:00Z">
                                <w:rPr>
                                  <w:rFonts w:asciiTheme="minorBidi" w:hAnsiTheme="minorBidi" w:cstheme="minorBidi" w:hint="cs"/>
                                  <w:sz w:val="16"/>
                                  <w:szCs w:val="18"/>
                                  <w:cs/>
                                  <w:lang w:val="en-US" w:bidi="th-TH"/>
                                </w:rPr>
                              </w:rPrChange>
                            </w:rPr>
                            <w:t>ใ</w:t>
                          </w:r>
                        </w:ins>
                        <w:ins w:id="168" w:author="Auttaphon Srinorrakhut" w:date="2020-02-05T18:41:00Z">
                          <w:r w:rsidR="007E59B3" w:rsidRPr="007E59B3">
                            <w:rPr>
                              <w:rFonts w:asciiTheme="minorBidi" w:hAnsiTheme="minorBidi" w:cstheme="minorBidi" w:hint="cs"/>
                              <w:b/>
                              <w:bCs/>
                              <w:sz w:val="16"/>
                              <w:szCs w:val="18"/>
                              <w:cs/>
                              <w:lang w:val="en-US" w:bidi="th-TH"/>
                              <w:rPrChange w:id="169" w:author="Auttaphon Srinorrakhut" w:date="2020-02-05T18:41:00Z">
                                <w:rPr>
                                  <w:rFonts w:asciiTheme="minorBidi" w:hAnsiTheme="minorBidi" w:cstheme="minorBidi" w:hint="cs"/>
                                  <w:sz w:val="16"/>
                                  <w:szCs w:val="18"/>
                                  <w:cs/>
                                  <w:lang w:val="en-US" w:bidi="th-TH"/>
                                </w:rPr>
                              </w:rPrChange>
                            </w:rPr>
                            <w:t xml:space="preserve">ห้แสดงสีพื้นหลังของ </w:t>
                          </w:r>
                          <w:r w:rsidR="007E59B3" w:rsidRPr="007E59B3">
                            <w:rPr>
                              <w:rFonts w:asciiTheme="minorBidi" w:hAnsiTheme="minorBidi" w:cstheme="minorBidi"/>
                              <w:b/>
                              <w:bCs/>
                              <w:sz w:val="16"/>
                              <w:szCs w:val="18"/>
                              <w:lang w:val="en-US" w:bidi="th-TH"/>
                              <w:rPrChange w:id="170" w:author="Auttaphon Srinorrakhut" w:date="2020-02-05T18:41:00Z">
                                <w:rPr>
                                  <w:rFonts w:asciiTheme="minorBidi" w:hAnsiTheme="minorBidi" w:cstheme="minorBidi"/>
                                  <w:sz w:val="16"/>
                                  <w:szCs w:val="18"/>
                                  <w:lang w:val="en-US" w:bidi="th-TH"/>
                                </w:rPr>
                              </w:rPrChange>
                            </w:rPr>
                            <w:t xml:space="preserve">button zone </w:t>
                          </w:r>
                          <w:r w:rsidR="007E59B3" w:rsidRPr="007E59B3">
                            <w:rPr>
                              <w:rFonts w:asciiTheme="minorBidi" w:hAnsiTheme="minorBidi" w:cstheme="minorBidi" w:hint="cs"/>
                              <w:b/>
                              <w:bCs/>
                              <w:sz w:val="16"/>
                              <w:szCs w:val="18"/>
                              <w:cs/>
                              <w:lang w:val="en-US" w:bidi="th-TH"/>
                              <w:rPrChange w:id="171" w:author="Auttaphon Srinorrakhut" w:date="2020-02-05T18:41:00Z">
                                <w:rPr>
                                  <w:rFonts w:asciiTheme="minorBidi" w:hAnsiTheme="minorBidi" w:cstheme="minorBidi" w:hint="cs"/>
                                  <w:sz w:val="16"/>
                                  <w:szCs w:val="18"/>
                                  <w:cs/>
                                  <w:lang w:val="en-US" w:bidi="th-TH"/>
                                </w:rPr>
                              </w:rPrChange>
                            </w:rPr>
                            <w:t>ตามเดิม</w:t>
                          </w:r>
                        </w:ins>
                        <w:ins w:id="172" w:author="Auttaphon Srinorrakhut" w:date="2020-02-05T18:40:00Z">
                          <w:r w:rsidR="007E59B3" w:rsidRPr="007E59B3">
                            <w:rPr>
                              <w:rFonts w:asciiTheme="minorBidi" w:hAnsiTheme="minorBidi" w:cstheme="minorBidi"/>
                              <w:b/>
                              <w:bCs/>
                              <w:sz w:val="16"/>
                              <w:szCs w:val="18"/>
                              <w:lang w:val="en-US" w:bidi="th-TH"/>
                              <w:rPrChange w:id="173" w:author="Auttaphon Srinorrakhut" w:date="2020-02-05T18:41:00Z">
                                <w:rPr>
                                  <w:rFonts w:asciiTheme="minorBidi" w:hAnsiTheme="minorBidi" w:cstheme="minorBidi"/>
                                  <w:sz w:val="16"/>
                                  <w:szCs w:val="18"/>
                                  <w:lang w:val="en-US" w:bidi="th-TH"/>
                                </w:rPr>
                              </w:rPrChange>
                            </w:rPr>
                            <w:t xml:space="preserve"> </w:t>
                          </w:r>
                        </w:ins>
                      </w:p>
                    </w:txbxContent>
                  </v:textbox>
                </v:rect>
              </w:pict>
            </mc:Fallback>
          </mc:AlternateContent>
        </w:r>
      </w:ins>
      <w:ins w:id="174" w:author="...AMI-TEN... ." w:date="2020-02-05T17:04:00Z">
        <w:r w:rsidR="000B4BC5" w:rsidRPr="007B7DAE">
          <w:rPr>
            <w:rFonts w:asciiTheme="minorBidi" w:hAnsiTheme="minorBidi" w:cstheme="minorBidi"/>
            <w:sz w:val="28"/>
            <w:szCs w:val="28"/>
            <w:lang w:val="en-US" w:bidi="th-TH"/>
            <w:rPrChange w:id="175" w:author="...AMI-TEN... ." w:date="2020-02-05T17:11:00Z">
              <w:rPr>
                <w:rFonts w:ascii="CordiaUPC" w:hAnsi="CordiaUPC" w:cs="CordiaUPC"/>
                <w:sz w:val="28"/>
                <w:szCs w:val="28"/>
                <w:lang w:val="en-US" w:bidi="th-TH"/>
              </w:rPr>
            </w:rPrChange>
          </w:rPr>
          <w:t xml:space="preserve">User </w:t>
        </w:r>
        <w:r w:rsidR="000B4BC5" w:rsidRPr="007B7DAE">
          <w:rPr>
            <w:rFonts w:asciiTheme="minorBidi" w:hAnsiTheme="minorBidi" w:cstheme="minorBidi"/>
            <w:sz w:val="28"/>
            <w:szCs w:val="28"/>
            <w:cs/>
            <w:lang w:val="en-US" w:bidi="th-TH"/>
            <w:rPrChange w:id="176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val="en-US" w:bidi="th-TH"/>
              </w:rPr>
            </w:rPrChange>
          </w:rPr>
          <w:t>ขอให้ทีมพัฒนา</w:t>
        </w:r>
      </w:ins>
      <w:moveToRangeStart w:id="177" w:author="...AMI-TEN... ." w:date="2020-02-05T17:00:00Z" w:name="move31814435"/>
      <w:moveTo w:id="178" w:author="...AMI-TEN... ." w:date="2020-02-05T17:00:00Z">
        <w:r w:rsidR="000B4BC5" w:rsidRPr="00984145">
          <w:rPr>
            <w:rFonts w:asciiTheme="minorBidi" w:hAnsiTheme="minorBidi" w:cstheme="minorBidi"/>
            <w:sz w:val="28"/>
            <w:szCs w:val="28"/>
            <w:cs/>
            <w:lang w:bidi="th-TH"/>
            <w:rPrChange w:id="179" w:author="Auttaphon Srinorrakhut" w:date="2020-02-05T18:36:00Z">
              <w:rPr>
                <w:rFonts w:ascii="CordiaUPC" w:hAnsi="CordiaUPC" w:cs="CordiaUPC"/>
                <w:sz w:val="28"/>
                <w:szCs w:val="28"/>
                <w:highlight w:val="yellow"/>
                <w:cs/>
                <w:lang w:bidi="th-TH"/>
              </w:rPr>
            </w:rPrChange>
          </w:rPr>
          <w:t>ปรับแก้ไข</w:t>
        </w:r>
      </w:moveTo>
      <w:ins w:id="180" w:author="Auttaphon Srinorrakhut" w:date="2020-02-05T18:33:00Z">
        <w:r w:rsidRPr="00984145">
          <w:rPr>
            <w:rFonts w:asciiTheme="minorBidi" w:hAnsiTheme="minorBidi" w:cstheme="minorBidi" w:hint="cs"/>
            <w:sz w:val="28"/>
            <w:szCs w:val="28"/>
            <w:cs/>
            <w:lang w:bidi="th-TH"/>
            <w:rPrChange w:id="181" w:author="Auttaphon Srinorrakhut" w:date="2020-02-05T18:36:00Z">
              <w:rPr>
                <w:rFonts w:asciiTheme="minorBidi" w:hAnsiTheme="minorBidi" w:cstheme="minorBidi" w:hint="cs"/>
                <w:sz w:val="28"/>
                <w:szCs w:val="28"/>
                <w:highlight w:val="yellow"/>
                <w:cs/>
                <w:lang w:bidi="th-TH"/>
              </w:rPr>
            </w:rPrChange>
          </w:rPr>
          <w:t xml:space="preserve">การแสดงผลของเมนู เลื่อน </w:t>
        </w:r>
      </w:ins>
      <w:ins w:id="182" w:author="Auttaphon Srinorrakhut" w:date="2020-02-05T18:34:00Z">
        <w:r w:rsidRPr="00984145">
          <w:rPr>
            <w:rFonts w:asciiTheme="minorBidi" w:hAnsiTheme="minorBidi" w:cstheme="minorBidi"/>
            <w:sz w:val="28"/>
            <w:szCs w:val="28"/>
            <w:lang w:val="en-US" w:bidi="th-TH"/>
            <w:rPrChange w:id="183" w:author="Auttaphon Srinorrakhut" w:date="2020-02-05T18:36:00Z">
              <w:rPr>
                <w:rFonts w:asciiTheme="minorBidi" w:hAnsiTheme="minorBidi" w:cstheme="minorBidi"/>
                <w:sz w:val="28"/>
                <w:szCs w:val="28"/>
                <w:highlight w:val="yellow"/>
                <w:lang w:val="en-US" w:bidi="th-TH"/>
              </w:rPr>
            </w:rPrChange>
          </w:rPr>
          <w:t xml:space="preserve">Banner </w:t>
        </w:r>
        <w:r w:rsidRPr="00984145">
          <w:rPr>
            <w:rFonts w:asciiTheme="minorBidi" w:hAnsiTheme="minorBidi" w:cstheme="minorBidi" w:hint="cs"/>
            <w:sz w:val="28"/>
            <w:szCs w:val="28"/>
            <w:cs/>
            <w:lang w:val="en-US" w:bidi="th-TH"/>
            <w:rPrChange w:id="184" w:author="Auttaphon Srinorrakhut" w:date="2020-02-05T18:36:00Z">
              <w:rPr>
                <w:rFonts w:asciiTheme="minorBidi" w:hAnsiTheme="minorBidi" w:cstheme="minorBidi" w:hint="cs"/>
                <w:sz w:val="28"/>
                <w:szCs w:val="28"/>
                <w:highlight w:val="yellow"/>
                <w:cs/>
                <w:lang w:val="en-US" w:bidi="th-TH"/>
              </w:rPr>
            </w:rPrChange>
          </w:rPr>
          <w:t>ซ้าย</w:t>
        </w:r>
        <w:r w:rsidRPr="00984145">
          <w:rPr>
            <w:rFonts w:asciiTheme="minorBidi" w:hAnsiTheme="minorBidi" w:cstheme="minorBidi"/>
            <w:sz w:val="28"/>
            <w:szCs w:val="28"/>
            <w:lang w:val="en-US" w:bidi="th-TH"/>
            <w:rPrChange w:id="185" w:author="Auttaphon Srinorrakhut" w:date="2020-02-05T18:36:00Z">
              <w:rPr>
                <w:rFonts w:asciiTheme="minorBidi" w:hAnsiTheme="minorBidi" w:cstheme="minorBidi"/>
                <w:sz w:val="28"/>
                <w:szCs w:val="28"/>
                <w:highlight w:val="yellow"/>
                <w:lang w:val="en-US" w:bidi="th-TH"/>
              </w:rPr>
            </w:rPrChange>
          </w:rPr>
          <w:t>-</w:t>
        </w:r>
        <w:r w:rsidRPr="00984145">
          <w:rPr>
            <w:rFonts w:asciiTheme="minorBidi" w:hAnsiTheme="minorBidi" w:cstheme="minorBidi" w:hint="cs"/>
            <w:sz w:val="28"/>
            <w:szCs w:val="28"/>
            <w:cs/>
            <w:lang w:val="en-US" w:bidi="th-TH"/>
            <w:rPrChange w:id="186" w:author="Auttaphon Srinorrakhut" w:date="2020-02-05T18:36:00Z">
              <w:rPr>
                <w:rFonts w:asciiTheme="minorBidi" w:hAnsiTheme="minorBidi" w:cstheme="minorBidi" w:hint="cs"/>
                <w:sz w:val="28"/>
                <w:szCs w:val="28"/>
                <w:highlight w:val="yellow"/>
                <w:cs/>
                <w:lang w:val="en-US" w:bidi="th-TH"/>
              </w:rPr>
            </w:rPrChange>
          </w:rPr>
          <w:t xml:space="preserve">ขวา </w:t>
        </w:r>
        <w:r w:rsidRPr="00984145">
          <w:rPr>
            <w:rFonts w:asciiTheme="minorBidi" w:hAnsiTheme="minorBidi" w:cs="Cordia New"/>
            <w:sz w:val="28"/>
            <w:szCs w:val="28"/>
            <w:cs/>
            <w:lang w:val="en-US" w:bidi="th-TH"/>
            <w:rPrChange w:id="187" w:author="Auttaphon Srinorrakhut" w:date="2020-02-05T18:36:00Z">
              <w:rPr>
                <w:rFonts w:asciiTheme="minorBidi" w:hAnsiTheme="minorBidi" w:cs="Cordia New"/>
                <w:sz w:val="28"/>
                <w:szCs w:val="28"/>
                <w:highlight w:val="yellow"/>
                <w:cs/>
                <w:lang w:val="en-US" w:bidi="th-TH"/>
              </w:rPr>
            </w:rPrChange>
          </w:rPr>
          <w:t>(</w:t>
        </w:r>
        <w:r w:rsidRPr="00984145">
          <w:rPr>
            <w:rFonts w:asciiTheme="minorBidi" w:hAnsiTheme="minorBidi" w:cstheme="minorBidi"/>
            <w:sz w:val="28"/>
            <w:szCs w:val="28"/>
            <w:lang w:val="en-US" w:bidi="th-TH"/>
            <w:rPrChange w:id="188" w:author="Auttaphon Srinorrakhut" w:date="2020-02-05T18:36:00Z">
              <w:rPr>
                <w:rFonts w:asciiTheme="minorBidi" w:hAnsiTheme="minorBidi" w:cstheme="minorBidi"/>
                <w:sz w:val="28"/>
                <w:szCs w:val="28"/>
                <w:highlight w:val="yellow"/>
                <w:lang w:val="en-US" w:bidi="th-TH"/>
              </w:rPr>
            </w:rPrChange>
          </w:rPr>
          <w:t xml:space="preserve">&lt; </w:t>
        </w:r>
        <w:r w:rsidRPr="00984145">
          <w:rPr>
            <w:rFonts w:asciiTheme="minorBidi" w:hAnsiTheme="minorBidi" w:cstheme="minorBidi"/>
            <w:sz w:val="28"/>
            <w:szCs w:val="28"/>
            <w:lang w:bidi="th-TH"/>
            <w:rPrChange w:id="189" w:author="Auttaphon Srinorrakhut" w:date="2020-02-05T18:36:00Z">
              <w:rPr>
                <w:rFonts w:asciiTheme="minorBidi" w:hAnsiTheme="minorBidi" w:cstheme="minorBidi"/>
                <w:sz w:val="28"/>
                <w:szCs w:val="28"/>
                <w:highlight w:val="yellow"/>
                <w:lang w:bidi="th-TH"/>
              </w:rPr>
            </w:rPrChange>
          </w:rPr>
          <w:t>Previous</w:t>
        </w:r>
        <w:r w:rsidRPr="00984145">
          <w:rPr>
            <w:rFonts w:asciiTheme="minorBidi" w:hAnsiTheme="minorBidi" w:cstheme="minorBidi"/>
            <w:sz w:val="28"/>
            <w:szCs w:val="28"/>
            <w:cs/>
            <w:lang w:val="en-US" w:bidi="th-TH"/>
            <w:rPrChange w:id="190" w:author="Auttaphon Srinorrakhut" w:date="2020-02-05T18:36:00Z">
              <w:rPr>
                <w:rFonts w:asciiTheme="minorBidi" w:hAnsiTheme="minorBidi" w:cstheme="minorBidi"/>
                <w:sz w:val="28"/>
                <w:szCs w:val="28"/>
                <w:highlight w:val="yellow"/>
                <w:cs/>
                <w:lang w:val="en-US" w:bidi="th-TH"/>
              </w:rPr>
            </w:rPrChange>
          </w:rPr>
          <w:t xml:space="preserve">  </w:t>
        </w:r>
        <w:r w:rsidRPr="00984145">
          <w:rPr>
            <w:rFonts w:asciiTheme="minorBidi" w:hAnsiTheme="minorBidi" w:cstheme="minorBidi"/>
            <w:sz w:val="28"/>
            <w:szCs w:val="28"/>
            <w:lang w:bidi="th-TH"/>
            <w:rPrChange w:id="191" w:author="Auttaphon Srinorrakhut" w:date="2020-02-05T18:36:00Z">
              <w:rPr>
                <w:rFonts w:asciiTheme="minorBidi" w:hAnsiTheme="minorBidi" w:cstheme="minorBidi"/>
                <w:sz w:val="28"/>
                <w:szCs w:val="28"/>
                <w:highlight w:val="yellow"/>
                <w:lang w:bidi="th-TH"/>
              </w:rPr>
            </w:rPrChange>
          </w:rPr>
          <w:t>Next</w:t>
        </w:r>
        <w:r w:rsidRPr="00984145">
          <w:rPr>
            <w:rFonts w:asciiTheme="minorBidi" w:hAnsiTheme="minorBidi" w:cstheme="minorBidi"/>
            <w:sz w:val="28"/>
            <w:szCs w:val="28"/>
            <w:lang w:val="en-US" w:bidi="th-TH"/>
            <w:rPrChange w:id="192" w:author="Auttaphon Srinorrakhut" w:date="2020-02-05T18:36:00Z">
              <w:rPr>
                <w:rFonts w:asciiTheme="minorBidi" w:hAnsiTheme="minorBidi" w:cstheme="minorBidi"/>
                <w:sz w:val="28"/>
                <w:szCs w:val="28"/>
                <w:highlight w:val="yellow"/>
                <w:lang w:val="en-US" w:bidi="th-TH"/>
              </w:rPr>
            </w:rPrChange>
          </w:rPr>
          <w:t xml:space="preserve"> &gt;</w:t>
        </w:r>
        <w:r w:rsidRPr="00984145">
          <w:rPr>
            <w:rFonts w:asciiTheme="minorBidi" w:hAnsiTheme="minorBidi" w:cstheme="minorBidi"/>
            <w:sz w:val="28"/>
            <w:szCs w:val="28"/>
            <w:lang w:val="en-US" w:bidi="th-TH"/>
            <w:rPrChange w:id="193" w:author="Auttaphon Srinorrakhut" w:date="2020-02-05T18:36:00Z">
              <w:rPr>
                <w:rFonts w:asciiTheme="minorBidi" w:hAnsiTheme="minorBidi" w:cstheme="minorBidi"/>
                <w:sz w:val="28"/>
                <w:szCs w:val="28"/>
                <w:highlight w:val="yellow"/>
                <w:lang w:val="en-US" w:bidi="th-TH"/>
              </w:rPr>
            </w:rPrChange>
          </w:rPr>
          <w:t xml:space="preserve"> Button</w:t>
        </w:r>
        <w:r w:rsidRPr="00984145">
          <w:rPr>
            <w:rFonts w:asciiTheme="minorBidi" w:hAnsiTheme="minorBidi" w:cs="Cordia New"/>
            <w:sz w:val="28"/>
            <w:szCs w:val="28"/>
            <w:cs/>
            <w:lang w:val="en-US" w:bidi="th-TH"/>
            <w:rPrChange w:id="194" w:author="Auttaphon Srinorrakhut" w:date="2020-02-05T18:36:00Z">
              <w:rPr>
                <w:rFonts w:asciiTheme="minorBidi" w:hAnsiTheme="minorBidi" w:cs="Cordia New"/>
                <w:sz w:val="28"/>
                <w:szCs w:val="28"/>
                <w:highlight w:val="yellow"/>
                <w:cs/>
                <w:lang w:val="en-US" w:bidi="th-TH"/>
              </w:rPr>
            </w:rPrChange>
          </w:rPr>
          <w:t>)</w:t>
        </w:r>
        <w:r w:rsidRPr="00984145">
          <w:rPr>
            <w:rFonts w:asciiTheme="minorBidi" w:hAnsiTheme="minorBidi" w:cstheme="minorBidi"/>
            <w:sz w:val="28"/>
            <w:szCs w:val="28"/>
            <w:cs/>
            <w:lang w:val="en-US" w:bidi="th-TH"/>
            <w:rPrChange w:id="195" w:author="Auttaphon Srinorrakhut" w:date="2020-02-05T18:36:00Z"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rPrChange>
          </w:rPr>
          <w:t xml:space="preserve"> </w:t>
        </w:r>
      </w:ins>
      <w:moveTo w:id="196" w:author="...AMI-TEN... ." w:date="2020-02-05T17:00:00Z">
        <w:del w:id="197" w:author="Auttaphon Srinorrakhut" w:date="2020-02-05T18:34:00Z">
          <w:r w:rsidR="000B4BC5" w:rsidRPr="00984145" w:rsidDel="00984145">
            <w:rPr>
              <w:rFonts w:asciiTheme="minorBidi" w:hAnsiTheme="minorBidi" w:cstheme="minorBidi"/>
              <w:sz w:val="28"/>
              <w:szCs w:val="28"/>
              <w:cs/>
              <w:lang w:bidi="th-TH"/>
              <w:rPrChange w:id="198" w:author="Auttaphon Srinorrakhut" w:date="2020-02-05T18:36:00Z">
                <w:rPr>
                  <w:rFonts w:ascii="CordiaUPC" w:hAnsi="CordiaUPC" w:cs="CordiaUPC"/>
                  <w:sz w:val="28"/>
                  <w:szCs w:val="28"/>
                  <w:highlight w:val="yellow"/>
                  <w:cs/>
                  <w:lang w:bidi="th-TH"/>
                </w:rPr>
              </w:rPrChange>
            </w:rPr>
            <w:delText xml:space="preserve"> </w:delText>
          </w:r>
          <w:r w:rsidR="000B4BC5" w:rsidRPr="00984145" w:rsidDel="00984145">
            <w:rPr>
              <w:rFonts w:asciiTheme="minorBidi" w:hAnsiTheme="minorBidi" w:cstheme="minorBidi"/>
              <w:sz w:val="28"/>
              <w:szCs w:val="28"/>
              <w:lang w:bidi="th-TH"/>
              <w:rPrChange w:id="199" w:author="Auttaphon Srinorrakhut" w:date="2020-02-05T18:36:00Z">
                <w:rPr>
                  <w:rFonts w:ascii="CordiaUPC" w:hAnsi="CordiaUPC" w:cs="CordiaUPC"/>
                  <w:sz w:val="28"/>
                  <w:szCs w:val="28"/>
                  <w:highlight w:val="yellow"/>
                  <w:lang w:bidi="th-TH"/>
                </w:rPr>
              </w:rPrChange>
            </w:rPr>
            <w:delText xml:space="preserve">Function </w:delText>
          </w:r>
          <w:r w:rsidR="000B4BC5" w:rsidRPr="00984145" w:rsidDel="00984145">
            <w:rPr>
              <w:rFonts w:asciiTheme="minorBidi" w:hAnsiTheme="minorBidi" w:cstheme="minorBidi"/>
              <w:sz w:val="28"/>
              <w:szCs w:val="28"/>
              <w:cs/>
              <w:lang w:bidi="th-TH"/>
              <w:rPrChange w:id="200" w:author="Auttaphon Srinorrakhut" w:date="2020-02-05T18:36:00Z">
                <w:rPr>
                  <w:rFonts w:ascii="CordiaUPC" w:hAnsi="CordiaUPC" w:cs="CordiaUPC"/>
                  <w:sz w:val="28"/>
                  <w:szCs w:val="28"/>
                  <w:highlight w:val="yellow"/>
                  <w:cs/>
                  <w:lang w:bidi="th-TH"/>
                </w:rPr>
              </w:rPrChange>
            </w:rPr>
            <w:delText xml:space="preserve">การเลื่อน </w:delText>
          </w:r>
          <w:r w:rsidR="000B4BC5" w:rsidRPr="00984145" w:rsidDel="00984145">
            <w:rPr>
              <w:rFonts w:asciiTheme="minorBidi" w:hAnsiTheme="minorBidi" w:cstheme="minorBidi"/>
              <w:sz w:val="28"/>
              <w:szCs w:val="28"/>
              <w:lang w:bidi="th-TH"/>
              <w:rPrChange w:id="201" w:author="Auttaphon Srinorrakhut" w:date="2020-02-05T18:36:00Z">
                <w:rPr>
                  <w:rFonts w:ascii="CordiaUPC" w:hAnsi="CordiaUPC" w:cs="CordiaUPC"/>
                  <w:sz w:val="28"/>
                  <w:szCs w:val="28"/>
                  <w:highlight w:val="yellow"/>
                  <w:lang w:bidi="th-TH"/>
                </w:rPr>
              </w:rPrChange>
            </w:rPr>
            <w:delText xml:space="preserve">Banner </w:delText>
          </w:r>
        </w:del>
        <w:r w:rsidR="000B4BC5" w:rsidRPr="00984145">
          <w:rPr>
            <w:rFonts w:asciiTheme="minorBidi" w:hAnsiTheme="minorBidi" w:cstheme="minorBidi"/>
            <w:sz w:val="28"/>
            <w:szCs w:val="28"/>
            <w:cs/>
            <w:lang w:bidi="th-TH"/>
            <w:rPrChange w:id="202" w:author="Auttaphon Srinorrakhut" w:date="2020-02-05T18:36:00Z">
              <w:rPr>
                <w:rFonts w:ascii="CordiaUPC" w:hAnsi="CordiaUPC" w:cs="CordiaUPC"/>
                <w:sz w:val="28"/>
                <w:szCs w:val="28"/>
                <w:highlight w:val="yellow"/>
                <w:cs/>
                <w:lang w:bidi="th-TH"/>
              </w:rPr>
            </w:rPrChange>
          </w:rPr>
          <w:t>กรณีที่</w:t>
        </w:r>
        <w:r w:rsidR="000B4BC5" w:rsidRPr="00984145">
          <w:rPr>
            <w:rFonts w:asciiTheme="minorBidi" w:hAnsiTheme="minorBidi" w:cstheme="minorBidi"/>
            <w:sz w:val="28"/>
            <w:szCs w:val="28"/>
            <w:cs/>
            <w:lang w:val="en-US" w:bidi="th-TH"/>
            <w:rPrChange w:id="203" w:author="Auttaphon Srinorrakhut" w:date="2020-02-05T18:36:00Z">
              <w:rPr>
                <w:rFonts w:ascii="CordiaUPC" w:hAnsi="CordiaUPC" w:cs="CordiaUPC"/>
                <w:sz w:val="28"/>
                <w:szCs w:val="28"/>
                <w:highlight w:val="yellow"/>
                <w:cs/>
                <w:lang w:val="en-US" w:bidi="th-TH"/>
              </w:rPr>
            </w:rPrChange>
          </w:rPr>
          <w:t xml:space="preserve">ยังไม่เอา </w:t>
        </w:r>
        <w:r w:rsidR="000B4BC5" w:rsidRPr="00984145">
          <w:rPr>
            <w:rFonts w:asciiTheme="minorBidi" w:hAnsiTheme="minorBidi" w:cstheme="minorBidi"/>
            <w:sz w:val="28"/>
            <w:szCs w:val="28"/>
            <w:rPrChange w:id="204" w:author="Auttaphon Srinorrakhut" w:date="2020-02-05T18:36:00Z">
              <w:rPr>
                <w:rFonts w:asciiTheme="minorBidi" w:hAnsiTheme="minorBidi"/>
                <w:sz w:val="28"/>
                <w:highlight w:val="yellow"/>
              </w:rPr>
            </w:rPrChange>
          </w:rPr>
          <w:t xml:space="preserve">Mouse </w:t>
        </w:r>
        <w:r w:rsidR="000B4BC5" w:rsidRPr="00984145">
          <w:rPr>
            <w:rFonts w:asciiTheme="minorBidi" w:hAnsiTheme="minorBidi" w:cstheme="minorBidi"/>
            <w:sz w:val="28"/>
            <w:szCs w:val="28"/>
            <w:rPrChange w:id="205" w:author="Auttaphon Srinorrakhut" w:date="2020-02-05T18:36:00Z">
              <w:rPr>
                <w:rFonts w:ascii="CordiaUPC" w:hAnsi="CordiaUPC" w:cs="CordiaUPC"/>
                <w:sz w:val="28"/>
                <w:szCs w:val="28"/>
                <w:highlight w:val="yellow"/>
              </w:rPr>
            </w:rPrChange>
          </w:rPr>
          <w:t>hover</w:t>
        </w:r>
        <w:r w:rsidR="000B4BC5" w:rsidRPr="00984145">
          <w:rPr>
            <w:rFonts w:asciiTheme="minorBidi" w:hAnsiTheme="minorBidi" w:cstheme="minorBidi"/>
            <w:sz w:val="28"/>
            <w:szCs w:val="28"/>
            <w:cs/>
            <w:lang w:bidi="th-TH"/>
            <w:rPrChange w:id="206" w:author="Auttaphon Srinorrakhut" w:date="2020-02-05T18:36:00Z">
              <w:rPr>
                <w:rFonts w:ascii="CordiaUPC" w:hAnsi="CordiaUPC" w:cs="CordiaUPC"/>
                <w:sz w:val="28"/>
                <w:szCs w:val="28"/>
                <w:highlight w:val="yellow"/>
                <w:cs/>
                <w:lang w:bidi="th-TH"/>
              </w:rPr>
            </w:rPrChange>
          </w:rPr>
          <w:t xml:space="preserve"> </w:t>
        </w:r>
      </w:moveTo>
      <w:ins w:id="207" w:author="Auttaphon Srinorrakhut" w:date="2020-02-05T18:34:00Z">
        <w:r w:rsidRPr="00984145">
          <w:rPr>
            <w:rFonts w:asciiTheme="minorBidi" w:hAnsiTheme="minorBidi" w:cstheme="minorBidi" w:hint="cs"/>
            <w:sz w:val="28"/>
            <w:szCs w:val="28"/>
            <w:cs/>
            <w:lang w:bidi="th-TH"/>
            <w:rPrChange w:id="208" w:author="Auttaphon Srinorrakhut" w:date="2020-02-05T18:36:00Z">
              <w:rPr>
                <w:rFonts w:asciiTheme="minorBidi" w:hAnsiTheme="minorBidi" w:cstheme="minorBidi" w:hint="cs"/>
                <w:sz w:val="28"/>
                <w:szCs w:val="28"/>
                <w:highlight w:val="yellow"/>
                <w:cs/>
                <w:lang w:bidi="th-TH"/>
              </w:rPr>
            </w:rPrChange>
          </w:rPr>
          <w:t>ไม่ต้อง</w:t>
        </w:r>
      </w:ins>
      <w:ins w:id="209" w:author="Auttaphon Srinorrakhut" w:date="2020-02-05T18:35:00Z">
        <w:r w:rsidRPr="00984145">
          <w:rPr>
            <w:rFonts w:asciiTheme="minorBidi" w:hAnsiTheme="minorBidi" w:cstheme="minorBidi" w:hint="cs"/>
            <w:sz w:val="28"/>
            <w:szCs w:val="28"/>
            <w:cs/>
            <w:lang w:bidi="th-TH"/>
            <w:rPrChange w:id="210" w:author="Auttaphon Srinorrakhut" w:date="2020-02-05T18:36:00Z">
              <w:rPr>
                <w:rFonts w:asciiTheme="minorBidi" w:hAnsiTheme="minorBidi" w:cstheme="minorBidi" w:hint="cs"/>
                <w:sz w:val="28"/>
                <w:szCs w:val="28"/>
                <w:highlight w:val="yellow"/>
                <w:cs/>
                <w:lang w:bidi="th-TH"/>
              </w:rPr>
            </w:rPrChange>
          </w:rPr>
          <w:t xml:space="preserve">แสดงกรอบสีพื้นหลังของ </w:t>
        </w:r>
        <w:r w:rsidRPr="00984145">
          <w:rPr>
            <w:rFonts w:asciiTheme="minorBidi" w:hAnsiTheme="minorBidi" w:cstheme="minorBidi"/>
            <w:sz w:val="28"/>
            <w:szCs w:val="28"/>
            <w:lang w:val="en-US" w:bidi="th-TH"/>
            <w:rPrChange w:id="211" w:author="Auttaphon Srinorrakhut" w:date="2020-02-05T18:36:00Z">
              <w:rPr>
                <w:rFonts w:asciiTheme="minorBidi" w:hAnsiTheme="minorBidi" w:cstheme="minorBidi"/>
                <w:sz w:val="28"/>
                <w:szCs w:val="28"/>
                <w:highlight w:val="yellow"/>
                <w:lang w:val="en-US" w:bidi="th-TH"/>
              </w:rPr>
            </w:rPrChange>
          </w:rPr>
          <w:t>Button Zone</w:t>
        </w:r>
      </w:ins>
      <w:moveTo w:id="212" w:author="...AMI-TEN... ." w:date="2020-02-05T17:00:00Z">
        <w:del w:id="213" w:author="Auttaphon Srinorrakhut" w:date="2020-02-05T18:34:00Z">
          <w:r w:rsidR="000B4BC5" w:rsidRPr="00984145" w:rsidDel="00984145">
            <w:rPr>
              <w:rFonts w:asciiTheme="minorBidi" w:hAnsiTheme="minorBidi" w:cstheme="minorBidi"/>
              <w:sz w:val="28"/>
              <w:szCs w:val="28"/>
              <w:cs/>
              <w:lang w:bidi="th-TH"/>
              <w:rPrChange w:id="214" w:author="Auttaphon Srinorrakhut" w:date="2020-02-05T18:36:00Z">
                <w:rPr>
                  <w:rFonts w:ascii="CordiaUPC" w:hAnsi="CordiaUPC" w:cs="CordiaUPC"/>
                  <w:sz w:val="28"/>
                  <w:szCs w:val="28"/>
                  <w:highlight w:val="yellow"/>
                  <w:cs/>
                  <w:lang w:bidi="th-TH"/>
                </w:rPr>
              </w:rPrChange>
            </w:rPr>
            <w:delText>ให้เห็น</w:delText>
          </w:r>
        </w:del>
        <w:del w:id="215" w:author="Auttaphon Srinorrakhut" w:date="2020-02-05T18:32:00Z">
          <w:r w:rsidR="000B4BC5" w:rsidRPr="00984145" w:rsidDel="00984145">
            <w:rPr>
              <w:rFonts w:asciiTheme="minorBidi" w:hAnsiTheme="minorBidi" w:cstheme="minorBidi"/>
              <w:sz w:val="28"/>
              <w:szCs w:val="28"/>
              <w:cs/>
              <w:lang w:bidi="th-TH"/>
              <w:rPrChange w:id="216" w:author="Auttaphon Srinorrakhut" w:date="2020-02-05T18:36:00Z">
                <w:rPr>
                  <w:rFonts w:ascii="CordiaUPC" w:hAnsi="CordiaUPC" w:cs="CordiaUPC"/>
                  <w:sz w:val="28"/>
                  <w:szCs w:val="28"/>
                  <w:highlight w:val="yellow"/>
                  <w:cs/>
                  <w:lang w:bidi="th-TH"/>
                </w:rPr>
              </w:rPrChange>
            </w:rPr>
            <w:delText xml:space="preserve">เป็น </w:delText>
          </w:r>
        </w:del>
        <w:del w:id="217" w:author="Auttaphon Srinorrakhut" w:date="2020-02-05T18:35:00Z">
          <w:r w:rsidR="000B4BC5" w:rsidRPr="00984145" w:rsidDel="00984145">
            <w:rPr>
              <w:rFonts w:asciiTheme="minorBidi" w:hAnsiTheme="minorBidi" w:cstheme="minorBidi"/>
              <w:sz w:val="28"/>
              <w:szCs w:val="28"/>
              <w:lang w:bidi="th-TH"/>
              <w:rPrChange w:id="218" w:author="Auttaphon Srinorrakhut" w:date="2020-02-05T18:36:00Z">
                <w:rPr>
                  <w:rFonts w:ascii="CordiaUPC" w:hAnsi="CordiaUPC" w:cs="CordiaUPC"/>
                  <w:sz w:val="28"/>
                  <w:szCs w:val="28"/>
                  <w:highlight w:val="yellow"/>
                  <w:lang w:bidi="th-TH"/>
                </w:rPr>
              </w:rPrChange>
            </w:rPr>
            <w:delText>Banner</w:delText>
          </w:r>
          <w:r w:rsidR="000B4BC5" w:rsidRPr="00984145" w:rsidDel="00984145">
            <w:rPr>
              <w:rFonts w:asciiTheme="minorBidi" w:hAnsiTheme="minorBidi" w:cstheme="minorBidi"/>
              <w:sz w:val="28"/>
              <w:szCs w:val="28"/>
              <w:cs/>
              <w:lang w:bidi="th-TH"/>
              <w:rPrChange w:id="219" w:author="Auttaphon Srinorrakhut" w:date="2020-02-05T18:36:00Z">
                <w:rPr>
                  <w:rFonts w:ascii="CordiaUPC" w:hAnsi="CordiaUPC" w:cs="CordiaUPC"/>
                  <w:sz w:val="28"/>
                  <w:szCs w:val="28"/>
                  <w:highlight w:val="yellow"/>
                  <w:cs/>
                  <w:lang w:bidi="th-TH"/>
                </w:rPr>
              </w:rPrChange>
            </w:rPr>
            <w:delText xml:space="preserve"> เต็ม</w:delText>
          </w:r>
        </w:del>
        <w:del w:id="220" w:author="...AMI-TEN... ." w:date="2020-02-05T17:13:00Z">
          <w:r w:rsidR="000B4BC5" w:rsidRPr="00984145" w:rsidDel="00231EED">
            <w:rPr>
              <w:rFonts w:asciiTheme="minorBidi" w:hAnsiTheme="minorBidi" w:cstheme="minorBidi"/>
              <w:sz w:val="28"/>
              <w:szCs w:val="28"/>
              <w:cs/>
              <w:lang w:bidi="th-TH"/>
              <w:rPrChange w:id="221" w:author="Auttaphon Srinorrakhut" w:date="2020-02-05T18:36:00Z">
                <w:rPr>
                  <w:rFonts w:ascii="CordiaUPC" w:hAnsi="CordiaUPC" w:cs="CordiaUPC"/>
                  <w:sz w:val="28"/>
                  <w:szCs w:val="28"/>
                  <w:highlight w:val="yellow"/>
                  <w:cs/>
                  <w:lang w:bidi="th-TH"/>
                </w:rPr>
              </w:rPrChange>
            </w:rPr>
            <w:delText xml:space="preserve"> </w:delText>
          </w:r>
        </w:del>
        <w:del w:id="222" w:author="Auttaphon Srinorrakhut" w:date="2020-02-05T18:35:00Z">
          <w:r w:rsidR="000B4BC5" w:rsidRPr="00984145" w:rsidDel="00984145">
            <w:rPr>
              <w:rFonts w:asciiTheme="minorBidi" w:hAnsiTheme="minorBidi" w:cstheme="minorBidi"/>
              <w:sz w:val="28"/>
              <w:szCs w:val="28"/>
              <w:cs/>
              <w:lang w:bidi="th-TH"/>
              <w:rPrChange w:id="223" w:author="Auttaphon Srinorrakhut" w:date="2020-02-05T18:36:00Z">
                <w:rPr>
                  <w:rFonts w:ascii="CordiaUPC" w:hAnsi="CordiaUPC" w:cs="CordiaUPC"/>
                  <w:sz w:val="28"/>
                  <w:szCs w:val="28"/>
                  <w:highlight w:val="yellow"/>
                  <w:cs/>
                  <w:lang w:bidi="th-TH"/>
                </w:rPr>
              </w:rPrChange>
            </w:rPr>
            <w:delText>ๆ หรือ</w:delText>
          </w:r>
        </w:del>
        <w:r w:rsidR="000B4BC5" w:rsidRPr="00984145">
          <w:rPr>
            <w:rFonts w:asciiTheme="minorBidi" w:hAnsiTheme="minorBidi" w:cstheme="minorBidi"/>
            <w:sz w:val="28"/>
            <w:szCs w:val="28"/>
            <w:cs/>
            <w:lang w:bidi="th-TH"/>
            <w:rPrChange w:id="224" w:author="Auttaphon Srinorrakhut" w:date="2020-02-05T18:36:00Z">
              <w:rPr>
                <w:rFonts w:ascii="CordiaUPC" w:hAnsi="CordiaUPC" w:cs="CordiaUPC"/>
                <w:sz w:val="28"/>
                <w:szCs w:val="28"/>
                <w:highlight w:val="yellow"/>
                <w:cs/>
                <w:lang w:bidi="th-TH"/>
              </w:rPr>
            </w:rPrChange>
          </w:rPr>
          <w:t xml:space="preserve"> เมื่อเอา </w:t>
        </w:r>
        <w:r w:rsidR="000B4BC5" w:rsidRPr="00984145">
          <w:rPr>
            <w:rFonts w:asciiTheme="minorBidi" w:hAnsiTheme="minorBidi" w:cstheme="minorBidi"/>
            <w:sz w:val="28"/>
            <w:szCs w:val="28"/>
            <w:rPrChange w:id="225" w:author="Auttaphon Srinorrakhut" w:date="2020-02-05T18:36:00Z">
              <w:rPr>
                <w:rFonts w:asciiTheme="minorBidi" w:hAnsiTheme="minorBidi"/>
                <w:sz w:val="28"/>
                <w:highlight w:val="yellow"/>
              </w:rPr>
            </w:rPrChange>
          </w:rPr>
          <w:t xml:space="preserve">Mouse </w:t>
        </w:r>
        <w:r w:rsidR="000B4BC5" w:rsidRPr="00984145">
          <w:rPr>
            <w:rFonts w:asciiTheme="minorBidi" w:hAnsiTheme="minorBidi" w:cstheme="minorBidi"/>
            <w:sz w:val="28"/>
            <w:szCs w:val="28"/>
            <w:rPrChange w:id="226" w:author="Auttaphon Srinorrakhut" w:date="2020-02-05T18:36:00Z">
              <w:rPr>
                <w:rFonts w:ascii="CordiaUPC" w:hAnsi="CordiaUPC" w:cs="CordiaUPC"/>
                <w:sz w:val="28"/>
                <w:szCs w:val="28"/>
                <w:highlight w:val="yellow"/>
              </w:rPr>
            </w:rPrChange>
          </w:rPr>
          <w:t>hover</w:t>
        </w:r>
        <w:r w:rsidR="000B4BC5" w:rsidRPr="00984145">
          <w:rPr>
            <w:rFonts w:asciiTheme="minorBidi" w:hAnsiTheme="minorBidi" w:cstheme="minorBidi"/>
            <w:sz w:val="28"/>
            <w:szCs w:val="28"/>
            <w:cs/>
            <w:lang w:bidi="th-TH"/>
            <w:rPrChange w:id="227" w:author="Auttaphon Srinorrakhut" w:date="2020-02-05T18:36:00Z">
              <w:rPr>
                <w:rFonts w:ascii="CordiaUPC" w:hAnsi="CordiaUPC" w:cs="CordiaUPC"/>
                <w:sz w:val="28"/>
                <w:szCs w:val="28"/>
                <w:highlight w:val="yellow"/>
                <w:cs/>
                <w:lang w:bidi="th-TH"/>
              </w:rPr>
            </w:rPrChange>
          </w:rPr>
          <w:t xml:space="preserve"> ที่เมนู </w:t>
        </w:r>
        <w:r w:rsidR="000B4BC5" w:rsidRPr="00984145">
          <w:rPr>
            <w:rFonts w:asciiTheme="minorBidi" w:hAnsiTheme="minorBidi" w:cstheme="minorBidi"/>
            <w:sz w:val="28"/>
            <w:szCs w:val="28"/>
            <w:lang w:bidi="th-TH"/>
            <w:rPrChange w:id="228" w:author="Auttaphon Srinorrakhut" w:date="2020-02-05T18:36:00Z">
              <w:rPr>
                <w:rFonts w:ascii="CordiaUPC" w:hAnsi="CordiaUPC" w:cs="CordiaUPC"/>
                <w:sz w:val="28"/>
                <w:szCs w:val="28"/>
                <w:highlight w:val="yellow"/>
                <w:lang w:bidi="th-TH"/>
              </w:rPr>
            </w:rPrChange>
          </w:rPr>
          <w:t xml:space="preserve">Previous </w:t>
        </w:r>
        <w:r w:rsidR="000B4BC5" w:rsidRPr="00984145">
          <w:rPr>
            <w:rFonts w:asciiTheme="minorBidi" w:hAnsiTheme="minorBidi" w:cstheme="minorBidi"/>
            <w:sz w:val="28"/>
            <w:szCs w:val="28"/>
            <w:cs/>
            <w:lang w:bidi="th-TH"/>
            <w:rPrChange w:id="229" w:author="Auttaphon Srinorrakhut" w:date="2020-02-05T18:36:00Z">
              <w:rPr>
                <w:rFonts w:ascii="CordiaUPC" w:hAnsi="CordiaUPC" w:cs="CordiaUPC"/>
                <w:sz w:val="28"/>
                <w:szCs w:val="28"/>
                <w:highlight w:val="yellow"/>
                <w:cs/>
                <w:lang w:bidi="th-TH"/>
              </w:rPr>
            </w:rPrChange>
          </w:rPr>
          <w:t xml:space="preserve">หรือ </w:t>
        </w:r>
        <w:r w:rsidR="000B4BC5" w:rsidRPr="00984145">
          <w:rPr>
            <w:rFonts w:asciiTheme="minorBidi" w:hAnsiTheme="minorBidi" w:cstheme="minorBidi"/>
            <w:sz w:val="28"/>
            <w:szCs w:val="28"/>
            <w:lang w:bidi="th-TH"/>
            <w:rPrChange w:id="230" w:author="Auttaphon Srinorrakhut" w:date="2020-02-05T18:36:00Z">
              <w:rPr>
                <w:rFonts w:ascii="CordiaUPC" w:hAnsi="CordiaUPC" w:cs="CordiaUPC"/>
                <w:sz w:val="28"/>
                <w:szCs w:val="28"/>
                <w:highlight w:val="yellow"/>
                <w:lang w:bidi="th-TH"/>
              </w:rPr>
            </w:rPrChange>
          </w:rPr>
          <w:t>Next</w:t>
        </w:r>
        <w:r w:rsidR="000B4BC5" w:rsidRPr="00984145">
          <w:rPr>
            <w:rFonts w:asciiTheme="minorBidi" w:hAnsiTheme="minorBidi" w:cstheme="minorBidi"/>
            <w:sz w:val="28"/>
            <w:szCs w:val="28"/>
            <w:cs/>
            <w:lang w:bidi="th-TH"/>
            <w:rPrChange w:id="231" w:author="Auttaphon Srinorrakhut" w:date="2020-02-05T18:36:00Z">
              <w:rPr>
                <w:rFonts w:ascii="CordiaUPC" w:hAnsi="CordiaUPC" w:cs="CordiaUPC"/>
                <w:sz w:val="28"/>
                <w:szCs w:val="28"/>
                <w:highlight w:val="yellow"/>
                <w:cs/>
                <w:lang w:bidi="th-TH"/>
              </w:rPr>
            </w:rPrChange>
          </w:rPr>
          <w:t xml:space="preserve"> ถึงจะแสดง</w:t>
        </w:r>
      </w:moveTo>
      <w:ins w:id="232" w:author="Auttaphon Srinorrakhut" w:date="2020-02-05T18:35:00Z">
        <w:r w:rsidRPr="00984145">
          <w:rPr>
            <w:rFonts w:asciiTheme="minorBidi" w:hAnsiTheme="minorBidi" w:cstheme="minorBidi" w:hint="cs"/>
            <w:sz w:val="28"/>
            <w:szCs w:val="28"/>
            <w:cs/>
            <w:lang w:bidi="th-TH"/>
            <w:rPrChange w:id="233" w:author="Auttaphon Srinorrakhut" w:date="2020-02-05T18:36:00Z">
              <w:rPr>
                <w:rFonts w:asciiTheme="minorBidi" w:hAnsiTheme="minorBidi" w:cstheme="minorBidi" w:hint="cs"/>
                <w:sz w:val="28"/>
                <w:szCs w:val="28"/>
                <w:highlight w:val="yellow"/>
                <w:cs/>
                <w:lang w:bidi="th-TH"/>
              </w:rPr>
            </w:rPrChange>
          </w:rPr>
          <w:t xml:space="preserve">สีพื้นหลังของ </w:t>
        </w:r>
        <w:r w:rsidRPr="00984145">
          <w:rPr>
            <w:rFonts w:asciiTheme="minorBidi" w:hAnsiTheme="minorBidi" w:cstheme="minorBidi"/>
            <w:sz w:val="28"/>
            <w:szCs w:val="28"/>
            <w:lang w:val="en-US" w:bidi="th-TH"/>
            <w:rPrChange w:id="234" w:author="Auttaphon Srinorrakhut" w:date="2020-02-05T18:36:00Z">
              <w:rPr>
                <w:rFonts w:asciiTheme="minorBidi" w:hAnsiTheme="minorBidi" w:cstheme="minorBidi"/>
                <w:sz w:val="28"/>
                <w:szCs w:val="28"/>
                <w:highlight w:val="yellow"/>
                <w:lang w:val="en-US" w:bidi="th-TH"/>
              </w:rPr>
            </w:rPrChange>
          </w:rPr>
          <w:t xml:space="preserve">Button Zone </w:t>
        </w:r>
        <w:r w:rsidRPr="00984145">
          <w:rPr>
            <w:rFonts w:asciiTheme="minorBidi" w:hAnsiTheme="minorBidi" w:cstheme="minorBidi" w:hint="cs"/>
            <w:sz w:val="28"/>
            <w:szCs w:val="28"/>
            <w:cs/>
            <w:lang w:val="en-US" w:bidi="th-TH"/>
            <w:rPrChange w:id="235" w:author="Auttaphon Srinorrakhut" w:date="2020-02-05T18:36:00Z">
              <w:rPr>
                <w:rFonts w:asciiTheme="minorBidi" w:hAnsiTheme="minorBidi" w:cstheme="minorBidi" w:hint="cs"/>
                <w:sz w:val="28"/>
                <w:szCs w:val="28"/>
                <w:highlight w:val="yellow"/>
                <w:cs/>
                <w:lang w:val="en-US" w:bidi="th-TH"/>
              </w:rPr>
            </w:rPrChange>
          </w:rPr>
          <w:t xml:space="preserve">ของ </w:t>
        </w:r>
      </w:ins>
      <w:moveTo w:id="236" w:author="...AMI-TEN... ." w:date="2020-02-05T17:00:00Z">
        <w:del w:id="237" w:author="Auttaphon Srinorrakhut" w:date="2020-02-05T18:35:00Z">
          <w:r w:rsidR="000B4BC5" w:rsidRPr="00984145" w:rsidDel="00984145">
            <w:rPr>
              <w:rFonts w:asciiTheme="minorBidi" w:hAnsiTheme="minorBidi" w:cstheme="minorBidi"/>
              <w:sz w:val="28"/>
              <w:szCs w:val="28"/>
              <w:cs/>
              <w:lang w:bidi="th-TH"/>
              <w:rPrChange w:id="238" w:author="Auttaphon Srinorrakhut" w:date="2020-02-05T18:36:00Z">
                <w:rPr>
                  <w:rFonts w:ascii="CordiaUPC" w:hAnsi="CordiaUPC" w:cs="CordiaUPC"/>
                  <w:sz w:val="28"/>
                  <w:szCs w:val="28"/>
                  <w:highlight w:val="yellow"/>
                  <w:cs/>
                  <w:lang w:bidi="th-TH"/>
                </w:rPr>
              </w:rPrChange>
            </w:rPr>
            <w:delText>ลูกศ</w:delText>
          </w:r>
        </w:del>
      </w:moveTo>
      <w:ins w:id="239" w:author="Auttaphon Srinorrakhut" w:date="2020-02-05T18:35:00Z">
        <w:r w:rsidRPr="00984145">
          <w:rPr>
            <w:rFonts w:asciiTheme="minorBidi" w:hAnsiTheme="minorBidi" w:cstheme="minorBidi" w:hint="cs"/>
            <w:sz w:val="28"/>
            <w:szCs w:val="28"/>
            <w:cs/>
            <w:lang w:bidi="th-TH"/>
            <w:rPrChange w:id="240" w:author="Auttaphon Srinorrakhut" w:date="2020-02-05T18:36:00Z">
              <w:rPr>
                <w:rFonts w:asciiTheme="minorBidi" w:hAnsiTheme="minorBidi" w:cstheme="minorBidi" w:hint="cs"/>
                <w:sz w:val="28"/>
                <w:szCs w:val="28"/>
                <w:highlight w:val="yellow"/>
                <w:cs/>
                <w:lang w:bidi="th-TH"/>
              </w:rPr>
            </w:rPrChange>
          </w:rPr>
          <w:t xml:space="preserve">เมนูเลื่อน </w:t>
        </w:r>
      </w:ins>
      <w:ins w:id="241" w:author="Auttaphon Srinorrakhut" w:date="2020-02-05T18:36:00Z">
        <w:r w:rsidRPr="00984145">
          <w:rPr>
            <w:rFonts w:asciiTheme="minorBidi" w:hAnsiTheme="minorBidi" w:cstheme="minorBidi"/>
            <w:sz w:val="28"/>
            <w:szCs w:val="28"/>
            <w:lang w:val="en-US" w:bidi="th-TH"/>
            <w:rPrChange w:id="242" w:author="Auttaphon Srinorrakhut" w:date="2020-02-05T18:36:00Z">
              <w:rPr>
                <w:rFonts w:asciiTheme="minorBidi" w:hAnsiTheme="minorBidi" w:cstheme="minorBidi"/>
                <w:sz w:val="28"/>
                <w:szCs w:val="28"/>
                <w:highlight w:val="yellow"/>
                <w:lang w:val="en-US" w:bidi="th-TH"/>
              </w:rPr>
            </w:rPrChange>
          </w:rPr>
          <w:t>Banner</w:t>
        </w:r>
      </w:ins>
      <w:moveTo w:id="243" w:author="...AMI-TEN... ." w:date="2020-02-05T17:00:00Z">
        <w:del w:id="244" w:author="Auttaphon Srinorrakhut" w:date="2020-02-05T18:35:00Z">
          <w:r w:rsidR="000B4BC5" w:rsidRPr="00984145" w:rsidDel="00984145">
            <w:rPr>
              <w:rFonts w:asciiTheme="minorBidi" w:hAnsiTheme="minorBidi" w:cstheme="minorBidi"/>
              <w:sz w:val="28"/>
              <w:szCs w:val="28"/>
              <w:cs/>
              <w:lang w:bidi="th-TH"/>
              <w:rPrChange w:id="245" w:author="Auttaphon Srinorrakhut" w:date="2020-02-05T18:36:00Z">
                <w:rPr>
                  <w:rFonts w:ascii="CordiaUPC" w:hAnsi="CordiaUPC" w:cs="CordiaUPC"/>
                  <w:sz w:val="28"/>
                  <w:szCs w:val="28"/>
                  <w:highlight w:val="yellow"/>
                  <w:cs/>
                  <w:lang w:bidi="th-TH"/>
                </w:rPr>
              </w:rPrChange>
            </w:rPr>
            <w:delText>ร</w:delText>
          </w:r>
        </w:del>
        <w:r w:rsidR="000B4BC5" w:rsidRPr="00984145">
          <w:rPr>
            <w:rFonts w:asciiTheme="minorBidi" w:hAnsiTheme="minorBidi" w:cstheme="minorBidi"/>
            <w:sz w:val="28"/>
            <w:szCs w:val="28"/>
            <w:cs/>
            <w:lang w:bidi="th-TH"/>
            <w:rPrChange w:id="246" w:author="Auttaphon Srinorrakhut" w:date="2020-02-05T18:36:00Z">
              <w:rPr>
                <w:rFonts w:ascii="CordiaUPC" w:hAnsi="CordiaUPC" w:cs="CordiaUPC"/>
                <w:sz w:val="28"/>
                <w:szCs w:val="28"/>
                <w:highlight w:val="yellow"/>
                <w:cs/>
                <w:lang w:bidi="th-TH"/>
              </w:rPr>
            </w:rPrChange>
          </w:rPr>
          <w:t xml:space="preserve"> ซ้าย </w:t>
        </w:r>
        <w:r w:rsidR="000B4BC5" w:rsidRPr="00984145">
          <w:rPr>
            <w:rFonts w:asciiTheme="minorBidi" w:hAnsiTheme="minorBidi" w:cs="Cordia New"/>
            <w:sz w:val="28"/>
            <w:szCs w:val="28"/>
            <w:cs/>
            <w:lang w:val="en-US" w:bidi="th-TH"/>
            <w:rPrChange w:id="247" w:author="Auttaphon Srinorrakhut" w:date="2020-02-05T18:36:00Z">
              <w:rPr>
                <w:rFonts w:ascii="CordiaUPC" w:hAnsi="CordiaUPC" w:cs="CordiaUPC"/>
                <w:sz w:val="28"/>
                <w:szCs w:val="28"/>
                <w:highlight w:val="yellow"/>
                <w:lang w:val="en-US" w:bidi="th-TH"/>
              </w:rPr>
            </w:rPrChange>
          </w:rPr>
          <w:t>-</w:t>
        </w:r>
        <w:r w:rsidR="000B4BC5" w:rsidRPr="00984145">
          <w:rPr>
            <w:rFonts w:asciiTheme="minorBidi" w:hAnsiTheme="minorBidi" w:cstheme="minorBidi"/>
            <w:sz w:val="28"/>
            <w:szCs w:val="28"/>
            <w:cs/>
            <w:lang w:val="en-US" w:bidi="th-TH"/>
            <w:rPrChange w:id="248" w:author="Auttaphon Srinorrakhut" w:date="2020-02-05T18:36:00Z">
              <w:rPr>
                <w:rFonts w:ascii="CordiaUPC" w:hAnsi="CordiaUPC" w:cs="CordiaUPC"/>
                <w:sz w:val="28"/>
                <w:szCs w:val="28"/>
                <w:highlight w:val="yellow"/>
                <w:cs/>
                <w:lang w:val="en-US" w:bidi="th-TH"/>
              </w:rPr>
            </w:rPrChange>
          </w:rPr>
          <w:t xml:space="preserve">ขวา </w:t>
        </w:r>
        <w:r w:rsidR="000B4BC5" w:rsidRPr="00984145">
          <w:rPr>
            <w:rFonts w:asciiTheme="minorBidi" w:hAnsiTheme="minorBidi" w:cs="Cordia New"/>
            <w:sz w:val="28"/>
            <w:szCs w:val="28"/>
            <w:cs/>
            <w:lang w:val="en-US" w:bidi="th-TH"/>
            <w:rPrChange w:id="249" w:author="Auttaphon Srinorrakhut" w:date="2020-02-05T18:36:00Z">
              <w:rPr>
                <w:rFonts w:ascii="CordiaUPC" w:hAnsi="CordiaUPC" w:cs="CordiaUPC"/>
                <w:sz w:val="28"/>
                <w:szCs w:val="28"/>
                <w:highlight w:val="yellow"/>
                <w:lang w:val="en-US" w:bidi="th-TH"/>
              </w:rPr>
            </w:rPrChange>
          </w:rPr>
          <w:t>(</w:t>
        </w:r>
        <w:r w:rsidR="000B4BC5" w:rsidRPr="00984145">
          <w:rPr>
            <w:rFonts w:asciiTheme="minorBidi" w:hAnsiTheme="minorBidi" w:cstheme="minorBidi"/>
            <w:sz w:val="28"/>
            <w:szCs w:val="28"/>
            <w:lang w:val="en-US" w:bidi="th-TH"/>
            <w:rPrChange w:id="250" w:author="Auttaphon Srinorrakhut" w:date="2020-02-05T18:36:00Z">
              <w:rPr>
                <w:rFonts w:ascii="CordiaUPC" w:hAnsi="CordiaUPC" w:cs="CordiaUPC"/>
                <w:sz w:val="28"/>
                <w:szCs w:val="28"/>
                <w:highlight w:val="yellow"/>
                <w:lang w:val="en-US" w:bidi="th-TH"/>
              </w:rPr>
            </w:rPrChange>
          </w:rPr>
          <w:t xml:space="preserve">&lt; </w:t>
        </w:r>
        <w:r w:rsidR="000B4BC5" w:rsidRPr="00984145">
          <w:rPr>
            <w:rFonts w:asciiTheme="minorBidi" w:hAnsiTheme="minorBidi" w:cstheme="minorBidi"/>
            <w:sz w:val="28"/>
            <w:szCs w:val="28"/>
            <w:lang w:bidi="th-TH"/>
            <w:rPrChange w:id="251" w:author="Auttaphon Srinorrakhut" w:date="2020-02-05T18:36:00Z">
              <w:rPr>
                <w:rFonts w:ascii="CordiaUPC" w:hAnsi="CordiaUPC" w:cs="CordiaUPC"/>
                <w:sz w:val="28"/>
                <w:szCs w:val="28"/>
                <w:highlight w:val="yellow"/>
                <w:lang w:bidi="th-TH"/>
              </w:rPr>
            </w:rPrChange>
          </w:rPr>
          <w:t>Previous</w:t>
        </w:r>
        <w:r w:rsidR="000B4BC5" w:rsidRPr="00984145">
          <w:rPr>
            <w:rFonts w:asciiTheme="minorBidi" w:hAnsiTheme="minorBidi" w:cstheme="minorBidi"/>
            <w:sz w:val="28"/>
            <w:szCs w:val="28"/>
            <w:cs/>
            <w:lang w:val="en-US" w:bidi="th-TH"/>
            <w:rPrChange w:id="252" w:author="Auttaphon Srinorrakhut" w:date="2020-02-05T18:36:00Z">
              <w:rPr>
                <w:rFonts w:ascii="CordiaUPC" w:hAnsi="CordiaUPC" w:cs="CordiaUPC"/>
                <w:sz w:val="28"/>
                <w:szCs w:val="28"/>
                <w:highlight w:val="yellow"/>
                <w:cs/>
                <w:lang w:val="en-US" w:bidi="th-TH"/>
              </w:rPr>
            </w:rPrChange>
          </w:rPr>
          <w:t xml:space="preserve">  </w:t>
        </w:r>
        <w:r w:rsidR="000B4BC5" w:rsidRPr="00984145">
          <w:rPr>
            <w:rFonts w:asciiTheme="minorBidi" w:hAnsiTheme="minorBidi" w:cstheme="minorBidi"/>
            <w:sz w:val="28"/>
            <w:szCs w:val="28"/>
            <w:lang w:bidi="th-TH"/>
            <w:rPrChange w:id="253" w:author="Auttaphon Srinorrakhut" w:date="2020-02-05T18:36:00Z">
              <w:rPr>
                <w:rFonts w:ascii="CordiaUPC" w:hAnsi="CordiaUPC" w:cs="CordiaUPC"/>
                <w:sz w:val="28"/>
                <w:szCs w:val="28"/>
                <w:highlight w:val="yellow"/>
                <w:lang w:bidi="th-TH"/>
              </w:rPr>
            </w:rPrChange>
          </w:rPr>
          <w:t>Next</w:t>
        </w:r>
        <w:r w:rsidR="000B4BC5" w:rsidRPr="00984145">
          <w:rPr>
            <w:rFonts w:asciiTheme="minorBidi" w:hAnsiTheme="minorBidi" w:cstheme="minorBidi"/>
            <w:sz w:val="28"/>
            <w:szCs w:val="28"/>
            <w:lang w:val="en-US" w:bidi="th-TH"/>
            <w:rPrChange w:id="254" w:author="Auttaphon Srinorrakhut" w:date="2020-02-05T18:36:00Z">
              <w:rPr>
                <w:rFonts w:ascii="CordiaUPC" w:hAnsi="CordiaUPC" w:cs="CordiaUPC"/>
                <w:sz w:val="28"/>
                <w:szCs w:val="28"/>
                <w:highlight w:val="yellow"/>
                <w:lang w:val="en-US" w:bidi="th-TH"/>
              </w:rPr>
            </w:rPrChange>
          </w:rPr>
          <w:t xml:space="preserve"> &gt;</w:t>
        </w:r>
        <w:r w:rsidR="000B4BC5" w:rsidRPr="00984145">
          <w:rPr>
            <w:rFonts w:asciiTheme="minorBidi" w:hAnsiTheme="minorBidi" w:cs="Cordia New"/>
            <w:sz w:val="28"/>
            <w:szCs w:val="28"/>
            <w:cs/>
            <w:lang w:val="en-US" w:bidi="th-TH"/>
            <w:rPrChange w:id="255" w:author="Auttaphon Srinorrakhut" w:date="2020-02-05T18:36:00Z">
              <w:rPr>
                <w:rFonts w:ascii="CordiaUPC" w:hAnsi="CordiaUPC" w:cs="CordiaUPC"/>
                <w:sz w:val="28"/>
                <w:szCs w:val="28"/>
                <w:highlight w:val="yellow"/>
                <w:lang w:val="en-US" w:bidi="th-TH"/>
              </w:rPr>
            </w:rPrChange>
          </w:rPr>
          <w:t>)</w:t>
        </w:r>
        <w:r w:rsidR="000B4BC5" w:rsidRPr="007B7DAE">
          <w:rPr>
            <w:rFonts w:asciiTheme="minorBidi" w:hAnsiTheme="minorBidi" w:cstheme="minorBidi"/>
            <w:sz w:val="28"/>
            <w:szCs w:val="28"/>
            <w:cs/>
            <w:lang w:val="en-US" w:bidi="th-TH"/>
            <w:rPrChange w:id="256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val="en-US" w:bidi="th-TH"/>
              </w:rPr>
            </w:rPrChange>
          </w:rPr>
          <w:t xml:space="preserve"> </w:t>
        </w:r>
      </w:moveTo>
      <w:ins w:id="257" w:author="Auttaphon Srinorrakhut" w:date="2020-02-05T18:38:00Z">
        <w:r>
          <w:rPr>
            <w:noProof/>
            <w:lang w:val="en-US" w:bidi="th-TH"/>
          </w:rPr>
          <w:drawing>
            <wp:inline distT="0" distB="0" distL="0" distR="0" wp14:anchorId="74B4F2B8" wp14:editId="787628D0">
              <wp:extent cx="5590999" cy="3145116"/>
              <wp:effectExtent l="0" t="0" r="0" b="0"/>
              <wp:docPr id="13" name="Picture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98358" cy="314925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bookmarkStart w:id="258" w:name="_GoBack"/>
      <w:bookmarkEnd w:id="258"/>
      <w:moveTo w:id="259" w:author="...AMI-TEN... ." w:date="2020-02-05T17:00:00Z">
        <w:del w:id="260" w:author="Auttaphon Srinorrakhut" w:date="2020-02-05T18:37:00Z">
          <w:r w:rsidR="000B4BC5" w:rsidRPr="007B7DAE" w:rsidDel="00984145">
            <w:rPr>
              <w:rFonts w:asciiTheme="minorBidi" w:hAnsiTheme="minorBidi" w:cstheme="minorBidi"/>
              <w:noProof/>
              <w:sz w:val="28"/>
              <w:szCs w:val="28"/>
              <w:lang w:val="en-US" w:bidi="th-TH"/>
              <w:rPrChange w:id="261" w:author="...AMI-TEN... ." w:date="2020-02-05T17:11:00Z">
                <w:rPr>
                  <w:noProof/>
                  <w:lang w:val="en-US" w:bidi="th-TH"/>
                </w:rPr>
              </w:rPrChange>
            </w:rPr>
            <w:drawing>
              <wp:inline distT="0" distB="0" distL="0" distR="0" wp14:anchorId="7CAD48D8" wp14:editId="7AB4372A">
                <wp:extent cx="5401156" cy="2899792"/>
                <wp:effectExtent l="19050" t="19050" r="9525" b="15240"/>
                <wp:docPr id="4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22506" cy="291125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del>
      </w:moveTo>
    </w:p>
    <w:p w14:paraId="7821BF20" w14:textId="77777777" w:rsidR="000B4BC5" w:rsidRPr="007B7DAE" w:rsidRDefault="000B4BC5">
      <w:pPr>
        <w:ind w:left="360"/>
        <w:rPr>
          <w:moveTo w:id="262" w:author="...AMI-TEN... ." w:date="2020-02-05T17:00:00Z"/>
          <w:rFonts w:asciiTheme="minorBidi" w:hAnsiTheme="minorBidi" w:cstheme="minorBidi"/>
          <w:sz w:val="28"/>
          <w:szCs w:val="28"/>
          <w:lang w:bidi="th-TH"/>
          <w:rPrChange w:id="263" w:author="...AMI-TEN... ." w:date="2020-02-05T17:11:00Z">
            <w:rPr>
              <w:moveTo w:id="264" w:author="...AMI-TEN... ." w:date="2020-02-05T17:00:00Z"/>
              <w:lang w:bidi="th-TH"/>
            </w:rPr>
          </w:rPrChange>
        </w:rPr>
        <w:pPrChange w:id="265" w:author="...AMI-TEN... ." w:date="2020-02-05T17:00:00Z">
          <w:pPr>
            <w:pStyle w:val="ListParagraph"/>
            <w:numPr>
              <w:ilvl w:val="1"/>
              <w:numId w:val="33"/>
            </w:numPr>
            <w:ind w:left="792" w:hanging="432"/>
          </w:pPr>
        </w:pPrChange>
      </w:pPr>
    </w:p>
    <w:moveToRangeEnd w:id="177"/>
    <w:p w14:paraId="6EB3ECC7" w14:textId="260B3B34" w:rsidR="000B4BC5" w:rsidRPr="007B7DAE" w:rsidRDefault="000B4BC5">
      <w:pPr>
        <w:pStyle w:val="ListParagraph"/>
        <w:numPr>
          <w:ilvl w:val="1"/>
          <w:numId w:val="33"/>
        </w:numPr>
        <w:rPr>
          <w:ins w:id="266" w:author="...AMI-TEN... ." w:date="2020-02-05T17:02:00Z"/>
          <w:rFonts w:asciiTheme="minorBidi" w:hAnsiTheme="minorBidi" w:cstheme="minorBidi"/>
          <w:sz w:val="28"/>
          <w:szCs w:val="28"/>
          <w:rPrChange w:id="267" w:author="...AMI-TEN... ." w:date="2020-02-05T17:11:00Z">
            <w:rPr>
              <w:ins w:id="268" w:author="...AMI-TEN... ." w:date="2020-02-05T17:02:00Z"/>
            </w:rPr>
          </w:rPrChange>
        </w:rPr>
      </w:pPr>
      <w:ins w:id="269" w:author="...AMI-TEN... ." w:date="2020-02-05T17:04:00Z">
        <w:r w:rsidRPr="007B7DAE">
          <w:rPr>
            <w:rFonts w:asciiTheme="minorBidi" w:hAnsiTheme="minorBidi" w:cstheme="minorBidi"/>
            <w:sz w:val="28"/>
            <w:szCs w:val="28"/>
            <w:lang w:val="en-US" w:bidi="th-TH"/>
            <w:rPrChange w:id="270" w:author="...AMI-TEN... ." w:date="2020-02-05T17:11:00Z">
              <w:rPr>
                <w:rFonts w:ascii="CordiaUPC" w:hAnsi="CordiaUPC" w:cs="CordiaUPC"/>
                <w:sz w:val="28"/>
                <w:szCs w:val="28"/>
                <w:lang w:val="en-US" w:bidi="th-TH"/>
              </w:rPr>
            </w:rPrChange>
          </w:rPr>
          <w:t xml:space="preserve">User </w:t>
        </w:r>
        <w:r w:rsidRPr="007B7DAE">
          <w:rPr>
            <w:rFonts w:asciiTheme="minorBidi" w:hAnsiTheme="minorBidi" w:cstheme="minorBidi"/>
            <w:sz w:val="28"/>
            <w:szCs w:val="28"/>
            <w:cs/>
            <w:lang w:val="en-US" w:bidi="th-TH"/>
            <w:rPrChange w:id="271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val="en-US" w:bidi="th-TH"/>
              </w:rPr>
            </w:rPrChange>
          </w:rPr>
          <w:t>ขอให้ทีมพัฒนา</w:t>
        </w:r>
      </w:ins>
      <w:del w:id="272" w:author="...AMI-TEN... ." w:date="2020-02-05T17:04:00Z">
        <w:r w:rsidR="00A41146" w:rsidRPr="007B7DAE" w:rsidDel="000B4BC5">
          <w:rPr>
            <w:rFonts w:asciiTheme="minorBidi" w:hAnsiTheme="minorBidi" w:cstheme="minorBidi"/>
            <w:sz w:val="28"/>
            <w:szCs w:val="28"/>
            <w:cs/>
            <w:lang w:bidi="th-TH"/>
            <w:rPrChange w:id="273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bidi="th-TH"/>
              </w:rPr>
            </w:rPrChange>
          </w:rPr>
          <w:delText xml:space="preserve">ทาง </w:delText>
        </w:r>
        <w:r w:rsidR="00A41146" w:rsidRPr="007B7DAE" w:rsidDel="000B4BC5">
          <w:rPr>
            <w:rFonts w:asciiTheme="minorBidi" w:hAnsiTheme="minorBidi" w:cstheme="minorBidi"/>
            <w:sz w:val="28"/>
            <w:szCs w:val="28"/>
            <w:rPrChange w:id="274" w:author="...AMI-TEN... ." w:date="2020-02-05T17:11:00Z">
              <w:rPr>
                <w:rFonts w:ascii="CordiaUPC" w:hAnsi="CordiaUPC" w:cs="CordiaUPC"/>
                <w:sz w:val="28"/>
                <w:szCs w:val="28"/>
              </w:rPr>
            </w:rPrChange>
          </w:rPr>
          <w:delText xml:space="preserve">User </w:delText>
        </w:r>
        <w:r w:rsidR="00A41146" w:rsidRPr="007B7DAE" w:rsidDel="000B4BC5">
          <w:rPr>
            <w:rFonts w:asciiTheme="minorBidi" w:hAnsiTheme="minorBidi" w:cstheme="minorBidi"/>
            <w:sz w:val="28"/>
            <w:szCs w:val="28"/>
            <w:cs/>
            <w:lang w:bidi="th-TH"/>
            <w:rPrChange w:id="275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bidi="th-TH"/>
              </w:rPr>
            </w:rPrChange>
          </w:rPr>
          <w:delText>ขอให้</w:delText>
        </w:r>
      </w:del>
      <w:r w:rsidR="00936597" w:rsidRPr="007B7DAE">
        <w:rPr>
          <w:rFonts w:asciiTheme="minorBidi" w:hAnsiTheme="minorBidi" w:cstheme="minorBidi"/>
          <w:sz w:val="28"/>
          <w:szCs w:val="28"/>
          <w:cs/>
          <w:lang w:bidi="th-TH"/>
          <w:rPrChange w:id="276" w:author="...AMI-TEN... ." w:date="2020-02-05T17:11:00Z">
            <w:rPr>
              <w:rFonts w:ascii="CordiaUPC" w:hAnsi="CordiaUPC" w:cs="CordiaUPC"/>
              <w:sz w:val="28"/>
              <w:szCs w:val="28"/>
              <w:cs/>
              <w:lang w:bidi="th-TH"/>
            </w:rPr>
          </w:rPrChange>
        </w:rPr>
        <w:t>ปรับ</w:t>
      </w:r>
      <w:r w:rsidR="00A41146" w:rsidRPr="007B7DAE">
        <w:rPr>
          <w:rFonts w:asciiTheme="minorBidi" w:hAnsiTheme="minorBidi" w:cstheme="minorBidi"/>
          <w:sz w:val="28"/>
          <w:szCs w:val="28"/>
          <w:cs/>
          <w:lang w:bidi="th-TH"/>
          <w:rPrChange w:id="277" w:author="...AMI-TEN... ." w:date="2020-02-05T17:11:00Z">
            <w:rPr>
              <w:rFonts w:ascii="CordiaUPC" w:hAnsi="CordiaUPC" w:cs="CordiaUPC"/>
              <w:sz w:val="28"/>
              <w:szCs w:val="28"/>
              <w:cs/>
              <w:lang w:bidi="th-TH"/>
            </w:rPr>
          </w:rPrChange>
        </w:rPr>
        <w:t xml:space="preserve">แก้ไขการแสดง หัวข้อ ระเบียบ/ข้อกำหนด/คำสั่ง ใหม่ </w:t>
      </w:r>
      <w:r w:rsidR="00936597" w:rsidRPr="007B7DAE">
        <w:rPr>
          <w:rFonts w:asciiTheme="minorBidi" w:hAnsiTheme="minorBidi" w:cstheme="minorBidi"/>
          <w:sz w:val="28"/>
          <w:szCs w:val="28"/>
          <w:cs/>
          <w:lang w:bidi="th-TH"/>
          <w:rPrChange w:id="278" w:author="...AMI-TEN... ." w:date="2020-02-05T17:11:00Z">
            <w:rPr>
              <w:rFonts w:ascii="CordiaUPC" w:hAnsi="CordiaUPC" w:cs="CordiaUPC"/>
              <w:sz w:val="28"/>
              <w:szCs w:val="28"/>
              <w:cs/>
              <w:lang w:bidi="th-TH"/>
            </w:rPr>
          </w:rPrChange>
        </w:rPr>
        <w:t>โดย</w:t>
      </w:r>
      <w:r w:rsidR="00A41146" w:rsidRPr="007B7DAE">
        <w:rPr>
          <w:rFonts w:asciiTheme="minorBidi" w:hAnsiTheme="minorBidi" w:cstheme="minorBidi"/>
          <w:sz w:val="28"/>
          <w:szCs w:val="28"/>
          <w:cs/>
          <w:lang w:bidi="th-TH"/>
          <w:rPrChange w:id="279" w:author="...AMI-TEN... ." w:date="2020-02-05T17:11:00Z">
            <w:rPr>
              <w:rFonts w:ascii="CordiaUPC" w:hAnsi="CordiaUPC" w:cs="CordiaUPC"/>
              <w:sz w:val="28"/>
              <w:szCs w:val="28"/>
              <w:cs/>
              <w:lang w:bidi="th-TH"/>
            </w:rPr>
          </w:rPrChange>
        </w:rPr>
        <w:t>ให้</w:t>
      </w:r>
      <w:r w:rsidR="004C5572" w:rsidRPr="007B7DAE">
        <w:rPr>
          <w:rFonts w:asciiTheme="minorBidi" w:hAnsiTheme="minorBidi" w:cstheme="minorBidi"/>
          <w:sz w:val="28"/>
          <w:szCs w:val="28"/>
          <w:cs/>
          <w:lang w:bidi="th-TH"/>
          <w:rPrChange w:id="280" w:author="...AMI-TEN... ." w:date="2020-02-05T17:11:00Z">
            <w:rPr>
              <w:rFonts w:ascii="CordiaUPC" w:hAnsi="CordiaUPC" w:cs="CordiaUPC"/>
              <w:sz w:val="28"/>
              <w:szCs w:val="28"/>
              <w:cs/>
              <w:lang w:bidi="th-TH"/>
            </w:rPr>
          </w:rPrChange>
        </w:rPr>
        <w:t>ย้าย</w:t>
      </w:r>
      <w:r w:rsidR="00A41146" w:rsidRPr="007B7DAE">
        <w:rPr>
          <w:rFonts w:asciiTheme="minorBidi" w:hAnsiTheme="minorBidi" w:cstheme="minorBidi"/>
          <w:sz w:val="28"/>
          <w:szCs w:val="28"/>
          <w:cs/>
          <w:lang w:bidi="th-TH"/>
          <w:rPrChange w:id="281" w:author="...AMI-TEN... ." w:date="2020-02-05T17:11:00Z">
            <w:rPr>
              <w:rFonts w:ascii="CordiaUPC" w:hAnsi="CordiaUPC" w:cs="CordiaUPC"/>
              <w:sz w:val="28"/>
              <w:szCs w:val="28"/>
              <w:cs/>
              <w:lang w:bidi="th-TH"/>
            </w:rPr>
          </w:rPrChange>
        </w:rPr>
        <w:t>คำ</w:t>
      </w:r>
      <w:r w:rsidR="00936597" w:rsidRPr="007B7DAE">
        <w:rPr>
          <w:rFonts w:asciiTheme="minorBidi" w:hAnsiTheme="minorBidi" w:cstheme="minorBidi"/>
          <w:sz w:val="28"/>
          <w:szCs w:val="28"/>
          <w:cs/>
          <w:lang w:bidi="th-TH"/>
          <w:rPrChange w:id="282" w:author="...AMI-TEN... ." w:date="2020-02-05T17:11:00Z">
            <w:rPr>
              <w:rFonts w:ascii="CordiaUPC" w:hAnsi="CordiaUPC" w:cs="CordiaUPC"/>
              <w:sz w:val="28"/>
              <w:szCs w:val="28"/>
              <w:cs/>
              <w:lang w:bidi="th-TH"/>
            </w:rPr>
          </w:rPrChange>
        </w:rPr>
        <w:t>ว่า</w:t>
      </w:r>
      <w:r w:rsidR="00A41146" w:rsidRPr="007B7DAE">
        <w:rPr>
          <w:rFonts w:asciiTheme="minorBidi" w:hAnsiTheme="minorBidi" w:cstheme="minorBidi"/>
          <w:sz w:val="28"/>
          <w:szCs w:val="28"/>
          <w:cs/>
          <w:lang w:bidi="th-TH"/>
          <w:rPrChange w:id="283" w:author="...AMI-TEN... ." w:date="2020-02-05T17:11:00Z">
            <w:rPr>
              <w:rFonts w:ascii="CordiaUPC" w:hAnsi="CordiaUPC" w:cs="CordiaUPC"/>
              <w:sz w:val="28"/>
              <w:szCs w:val="28"/>
              <w:cs/>
              <w:lang w:bidi="th-TH"/>
            </w:rPr>
          </w:rPrChange>
        </w:rPr>
        <w:t xml:space="preserve"> /คำสั่ง</w:t>
      </w:r>
      <w:r w:rsidR="00A41146" w:rsidRPr="007B7DAE">
        <w:rPr>
          <w:rFonts w:asciiTheme="minorBidi" w:hAnsiTheme="minorBidi" w:cs="Cordia New"/>
          <w:sz w:val="28"/>
          <w:szCs w:val="28"/>
          <w:cs/>
          <w:lang w:bidi="th-TH"/>
          <w:rPrChange w:id="284" w:author="...AMI-TEN... ." w:date="2020-02-05T17:11:00Z">
            <w:rPr>
              <w:rFonts w:ascii="CordiaUPC" w:hAnsi="CordiaUPC" w:cs="CordiaUPC"/>
              <w:sz w:val="28"/>
              <w:szCs w:val="28"/>
              <w:lang w:bidi="th-TH"/>
            </w:rPr>
          </w:rPrChange>
        </w:rPr>
        <w:t xml:space="preserve"> </w:t>
      </w:r>
      <w:r w:rsidR="00A41146" w:rsidRPr="007B7DAE">
        <w:rPr>
          <w:rFonts w:asciiTheme="minorBidi" w:hAnsiTheme="minorBidi" w:cstheme="minorBidi"/>
          <w:sz w:val="28"/>
          <w:szCs w:val="28"/>
          <w:cs/>
          <w:lang w:bidi="th-TH"/>
          <w:rPrChange w:id="285" w:author="...AMI-TEN... ." w:date="2020-02-05T17:11:00Z">
            <w:rPr>
              <w:rFonts w:ascii="CordiaUPC" w:hAnsi="CordiaUPC" w:cs="CordiaUPC"/>
              <w:sz w:val="28"/>
              <w:szCs w:val="28"/>
              <w:cs/>
              <w:lang w:bidi="th-TH"/>
            </w:rPr>
          </w:rPrChange>
        </w:rPr>
        <w:t>ใหม่</w:t>
      </w:r>
      <w:r w:rsidR="00A41146" w:rsidRPr="007B7DAE">
        <w:rPr>
          <w:rFonts w:asciiTheme="minorBidi" w:hAnsiTheme="minorBidi" w:cs="Cordia New"/>
          <w:sz w:val="28"/>
          <w:szCs w:val="28"/>
          <w:cs/>
          <w:lang w:bidi="th-TH"/>
          <w:rPrChange w:id="286" w:author="...AMI-TEN... ." w:date="2020-02-05T17:11:00Z">
            <w:rPr>
              <w:rFonts w:ascii="CordiaUPC" w:hAnsi="CordiaUPC" w:cs="CordiaUPC"/>
              <w:sz w:val="28"/>
              <w:szCs w:val="28"/>
              <w:lang w:bidi="th-TH"/>
            </w:rPr>
          </w:rPrChange>
        </w:rPr>
        <w:t xml:space="preserve"> </w:t>
      </w:r>
      <w:r w:rsidR="00A41146" w:rsidRPr="007B7DAE">
        <w:rPr>
          <w:rFonts w:asciiTheme="minorBidi" w:hAnsiTheme="minorBidi" w:cstheme="minorBidi"/>
          <w:sz w:val="28"/>
          <w:szCs w:val="28"/>
          <w:cs/>
          <w:lang w:bidi="th-TH"/>
          <w:rPrChange w:id="287" w:author="...AMI-TEN... ." w:date="2020-02-05T17:11:00Z">
            <w:rPr>
              <w:rFonts w:ascii="CordiaUPC" w:hAnsi="CordiaUPC" w:cs="CordiaUPC"/>
              <w:sz w:val="28"/>
              <w:szCs w:val="28"/>
              <w:cs/>
              <w:lang w:bidi="th-TH"/>
            </w:rPr>
          </w:rPrChange>
        </w:rPr>
        <w:t>แสดงบรรทัด</w:t>
      </w:r>
      <w:r w:rsidR="00936597" w:rsidRPr="007B7DAE">
        <w:rPr>
          <w:rFonts w:asciiTheme="minorBidi" w:hAnsiTheme="minorBidi" w:cstheme="minorBidi"/>
          <w:sz w:val="28"/>
          <w:szCs w:val="28"/>
          <w:cs/>
          <w:lang w:bidi="th-TH"/>
          <w:rPrChange w:id="288" w:author="...AMI-TEN... ." w:date="2020-02-05T17:11:00Z">
            <w:rPr>
              <w:rFonts w:ascii="CordiaUPC" w:hAnsi="CordiaUPC" w:cs="CordiaUPC"/>
              <w:sz w:val="28"/>
              <w:szCs w:val="28"/>
              <w:cs/>
              <w:lang w:bidi="th-TH"/>
            </w:rPr>
          </w:rPrChange>
        </w:rPr>
        <w:t>ด้านล่าง</w:t>
      </w:r>
      <w:r w:rsidR="00A41146" w:rsidRPr="007B7DAE">
        <w:rPr>
          <w:rFonts w:asciiTheme="minorBidi" w:hAnsiTheme="minorBidi" w:cstheme="minorBidi"/>
          <w:sz w:val="28"/>
          <w:szCs w:val="28"/>
          <w:cs/>
          <w:lang w:bidi="th-TH"/>
          <w:rPrChange w:id="289" w:author="...AMI-TEN... ." w:date="2020-02-05T17:11:00Z">
            <w:rPr>
              <w:rFonts w:ascii="CordiaUPC" w:hAnsi="CordiaUPC" w:cs="CordiaUPC"/>
              <w:sz w:val="28"/>
              <w:szCs w:val="28"/>
              <w:cs/>
              <w:lang w:bidi="th-TH"/>
            </w:rPr>
          </w:rPrChange>
        </w:rPr>
        <w:t xml:space="preserve"> </w:t>
      </w:r>
      <w:r w:rsidR="0007608C" w:rsidRPr="007B7DAE">
        <w:rPr>
          <w:rFonts w:asciiTheme="minorBidi" w:hAnsiTheme="minorBidi" w:cs="Cordia New"/>
          <w:sz w:val="28"/>
          <w:szCs w:val="28"/>
          <w:cs/>
          <w:lang w:bidi="th-TH"/>
          <w:rPrChange w:id="290" w:author="...AMI-TEN... ." w:date="2020-02-05T17:11:00Z">
            <w:rPr>
              <w:rFonts w:ascii="CordiaUPC" w:hAnsi="CordiaUPC" w:cs="CordiaUPC"/>
              <w:sz w:val="28"/>
              <w:szCs w:val="28"/>
              <w:lang w:bidi="th-TH"/>
            </w:rPr>
          </w:rPrChange>
        </w:rPr>
        <w:t>(</w:t>
      </w:r>
      <w:r w:rsidR="0007608C" w:rsidRPr="007B7DAE">
        <w:rPr>
          <w:rFonts w:asciiTheme="minorBidi" w:hAnsiTheme="minorBidi" w:cstheme="minorBidi"/>
          <w:sz w:val="28"/>
          <w:szCs w:val="28"/>
          <w:lang w:bidi="th-TH"/>
          <w:rPrChange w:id="291" w:author="...AMI-TEN... ." w:date="2020-02-05T17:11:00Z">
            <w:rPr>
              <w:rFonts w:ascii="CordiaUPC" w:hAnsi="CordiaUPC" w:cs="CordiaUPC"/>
              <w:sz w:val="28"/>
              <w:szCs w:val="28"/>
              <w:lang w:bidi="th-TH"/>
            </w:rPr>
          </w:rPrChange>
        </w:rPr>
        <w:t xml:space="preserve">Issue </w:t>
      </w:r>
      <w:r w:rsidR="0007608C" w:rsidRPr="007B7DAE">
        <w:rPr>
          <w:rFonts w:asciiTheme="minorBidi" w:hAnsiTheme="minorBidi" w:cstheme="minorBidi"/>
          <w:sz w:val="28"/>
          <w:szCs w:val="28"/>
          <w:cs/>
          <w:lang w:bidi="th-TH"/>
          <w:rPrChange w:id="292" w:author="...AMI-TEN... ." w:date="2020-02-05T17:11:00Z">
            <w:rPr>
              <w:rFonts w:ascii="CordiaUPC" w:hAnsi="CordiaUPC" w:cs="CordiaUPC"/>
              <w:sz w:val="28"/>
              <w:szCs w:val="28"/>
              <w:cs/>
              <w:lang w:bidi="th-TH"/>
            </w:rPr>
          </w:rPrChange>
        </w:rPr>
        <w:t>เดิม</w:t>
      </w:r>
      <w:r w:rsidR="0007608C" w:rsidRPr="007B7DAE">
        <w:rPr>
          <w:rFonts w:asciiTheme="minorBidi" w:hAnsiTheme="minorBidi" w:cs="Cordia New"/>
          <w:sz w:val="28"/>
          <w:szCs w:val="28"/>
          <w:cs/>
          <w:lang w:bidi="th-TH"/>
          <w:rPrChange w:id="293" w:author="...AMI-TEN... ." w:date="2020-02-05T17:11:00Z">
            <w:rPr>
              <w:rFonts w:ascii="CordiaUPC" w:hAnsi="CordiaUPC" w:cs="CordiaUPC"/>
              <w:sz w:val="28"/>
              <w:szCs w:val="28"/>
              <w:lang w:bidi="th-TH"/>
            </w:rPr>
          </w:rPrChange>
        </w:rPr>
        <w:t>)</w:t>
      </w:r>
    </w:p>
    <w:p w14:paraId="6EA29826" w14:textId="597B1E3B" w:rsidR="000B4BC5" w:rsidRPr="007B7DAE" w:rsidDel="000B4BC5" w:rsidRDefault="000B4BC5" w:rsidP="00A41146">
      <w:pPr>
        <w:pStyle w:val="ListParagraph"/>
        <w:numPr>
          <w:ilvl w:val="1"/>
          <w:numId w:val="33"/>
        </w:numPr>
        <w:rPr>
          <w:del w:id="294" w:author="...AMI-TEN... ." w:date="2020-02-05T17:03:00Z"/>
          <w:rFonts w:asciiTheme="minorBidi" w:hAnsiTheme="minorBidi" w:cstheme="minorBidi"/>
          <w:sz w:val="28"/>
          <w:szCs w:val="28"/>
          <w:rPrChange w:id="295" w:author="...AMI-TEN... ." w:date="2020-02-05T17:11:00Z">
            <w:rPr>
              <w:del w:id="296" w:author="...AMI-TEN... ." w:date="2020-02-05T17:03:00Z"/>
              <w:rFonts w:ascii="CordiaUPC" w:hAnsi="CordiaUPC" w:cs="CordiaUPC"/>
              <w:sz w:val="28"/>
              <w:szCs w:val="28"/>
            </w:rPr>
          </w:rPrChange>
        </w:rPr>
      </w:pPr>
    </w:p>
    <w:p w14:paraId="59C6F645" w14:textId="7C828B04" w:rsidR="00A41146" w:rsidRPr="007B7DAE" w:rsidDel="000B4BC5" w:rsidRDefault="00A41146">
      <w:pPr>
        <w:pStyle w:val="ListParagraph"/>
        <w:ind w:left="792"/>
        <w:jc w:val="center"/>
        <w:rPr>
          <w:del w:id="297" w:author="...AMI-TEN... ." w:date="2020-02-05T17:03:00Z"/>
          <w:rFonts w:asciiTheme="minorBidi" w:hAnsiTheme="minorBidi" w:cstheme="minorBidi" w:hint="cs"/>
          <w:sz w:val="28"/>
          <w:szCs w:val="28"/>
          <w:cs/>
          <w:lang w:bidi="th-TH"/>
          <w:rPrChange w:id="298" w:author="...AMI-TEN... ." w:date="2020-02-05T17:11:00Z">
            <w:rPr>
              <w:del w:id="299" w:author="...AMI-TEN... ." w:date="2020-02-05T17:03:00Z"/>
              <w:rFonts w:ascii="CordiaUPC" w:hAnsi="CordiaUPC" w:cs="CordiaUPC"/>
              <w:sz w:val="28"/>
              <w:szCs w:val="28"/>
            </w:rPr>
          </w:rPrChange>
        </w:rPr>
      </w:pPr>
      <w:r w:rsidRPr="007B7DAE">
        <w:rPr>
          <w:rFonts w:asciiTheme="minorBidi" w:hAnsiTheme="minorBidi" w:cstheme="minorBidi"/>
          <w:noProof/>
          <w:sz w:val="28"/>
          <w:szCs w:val="28"/>
          <w:lang w:val="en-US" w:bidi="th-TH"/>
          <w:rPrChange w:id="300" w:author="...AMI-TEN... ." w:date="2020-02-05T17:11:00Z">
            <w:rPr>
              <w:rFonts w:asciiTheme="minorBidi" w:hAnsiTheme="minorBidi"/>
              <w:noProof/>
              <w:sz w:val="28"/>
              <w:lang w:val="en-US" w:bidi="th-TH"/>
            </w:rPr>
          </w:rPrChange>
        </w:rPr>
        <w:drawing>
          <wp:inline distT="0" distB="0" distL="0" distR="0" wp14:anchorId="51CFE694" wp14:editId="2FCD936F">
            <wp:extent cx="2324100" cy="1668714"/>
            <wp:effectExtent l="0" t="0" r="0" b="825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22664"/>
                    <a:stretch/>
                  </pic:blipFill>
                  <pic:spPr bwMode="auto">
                    <a:xfrm>
                      <a:off x="0" y="0"/>
                      <a:ext cx="2343753" cy="168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F42F8" w14:textId="4883D96A" w:rsidR="00012619" w:rsidRPr="007B7DAE" w:rsidDel="000B4BC5" w:rsidRDefault="00F42E04">
      <w:pPr>
        <w:pStyle w:val="ListParagraph"/>
        <w:ind w:left="792"/>
        <w:jc w:val="center"/>
        <w:rPr>
          <w:del w:id="301" w:author="...AMI-TEN... ." w:date="2020-02-05T17:01:00Z"/>
          <w:rFonts w:asciiTheme="minorBidi" w:hAnsiTheme="minorBidi" w:cstheme="minorBidi"/>
          <w:sz w:val="28"/>
          <w:szCs w:val="28"/>
          <w:rPrChange w:id="302" w:author="...AMI-TEN... ." w:date="2020-02-05T17:11:00Z">
            <w:rPr>
              <w:del w:id="303" w:author="...AMI-TEN... ." w:date="2020-02-05T17:01:00Z"/>
              <w:rFonts w:ascii="CordiaUPC" w:hAnsi="CordiaUPC" w:cs="CordiaUPC"/>
              <w:sz w:val="28"/>
              <w:szCs w:val="28"/>
            </w:rPr>
          </w:rPrChange>
        </w:rPr>
        <w:pPrChange w:id="304" w:author="...AMI-TEN... ." w:date="2020-02-05T17:03:00Z">
          <w:pPr>
            <w:pStyle w:val="ListParagraph"/>
            <w:numPr>
              <w:ilvl w:val="1"/>
              <w:numId w:val="33"/>
            </w:numPr>
            <w:ind w:left="792" w:hanging="432"/>
          </w:pPr>
        </w:pPrChange>
      </w:pPr>
      <w:del w:id="305" w:author="...AMI-TEN... ." w:date="2020-02-05T17:01:00Z">
        <w:r w:rsidRPr="007B7DAE" w:rsidDel="000B4BC5">
          <w:rPr>
            <w:rFonts w:asciiTheme="minorBidi" w:hAnsiTheme="minorBidi" w:cstheme="minorBidi"/>
            <w:sz w:val="28"/>
            <w:szCs w:val="28"/>
            <w:cs/>
            <w:lang w:bidi="th-TH"/>
            <w:rPrChange w:id="306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bidi="th-TH"/>
              </w:rPr>
            </w:rPrChange>
          </w:rPr>
          <w:delText xml:space="preserve">ปรับแก้ไข </w:delText>
        </w:r>
        <w:r w:rsidR="00012619" w:rsidRPr="007B7DAE" w:rsidDel="000B4BC5">
          <w:rPr>
            <w:rFonts w:asciiTheme="minorBidi" w:hAnsiTheme="minorBidi" w:cstheme="minorBidi"/>
            <w:sz w:val="28"/>
            <w:szCs w:val="28"/>
            <w:rPrChange w:id="307" w:author="...AMI-TEN... ." w:date="2020-02-05T17:11:00Z">
              <w:rPr>
                <w:rFonts w:ascii="CordiaUPC" w:hAnsi="CordiaUPC" w:cs="CordiaUPC"/>
                <w:sz w:val="28"/>
                <w:szCs w:val="28"/>
              </w:rPr>
            </w:rPrChange>
          </w:rPr>
          <w:delText xml:space="preserve">Tab Menu bar </w:delText>
        </w:r>
        <w:r w:rsidR="00012619" w:rsidRPr="007B7DAE" w:rsidDel="000B4BC5">
          <w:rPr>
            <w:rFonts w:asciiTheme="minorBidi" w:hAnsiTheme="minorBidi" w:cstheme="minorBidi"/>
            <w:sz w:val="28"/>
            <w:szCs w:val="28"/>
            <w:cs/>
            <w:lang w:bidi="th-TH"/>
            <w:rPrChange w:id="308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bidi="th-TH"/>
              </w:rPr>
            </w:rPrChange>
          </w:rPr>
          <w:delText xml:space="preserve">เอา </w:delText>
        </w:r>
        <w:r w:rsidRPr="007B7DAE" w:rsidDel="000B4BC5">
          <w:rPr>
            <w:rFonts w:asciiTheme="minorBidi" w:hAnsiTheme="minorBidi" w:cstheme="minorBidi"/>
            <w:sz w:val="28"/>
            <w:szCs w:val="28"/>
            <w:lang w:val="en-US" w:bidi="th-TH"/>
            <w:rPrChange w:id="309" w:author="...AMI-TEN... ." w:date="2020-02-05T17:11:00Z">
              <w:rPr>
                <w:rFonts w:ascii="CordiaUPC" w:hAnsi="CordiaUPC" w:cs="CordiaUPC"/>
                <w:sz w:val="28"/>
                <w:szCs w:val="28"/>
                <w:lang w:val="en-US" w:bidi="th-TH"/>
              </w:rPr>
            </w:rPrChange>
          </w:rPr>
          <w:delText xml:space="preserve">Menu </w:delText>
        </w:r>
        <w:r w:rsidR="00012619" w:rsidRPr="007B7DAE" w:rsidDel="000B4BC5">
          <w:rPr>
            <w:rFonts w:asciiTheme="minorBidi" w:hAnsiTheme="minorBidi" w:cstheme="minorBidi"/>
            <w:sz w:val="28"/>
            <w:szCs w:val="28"/>
            <w:cs/>
            <w:lang w:bidi="th-TH"/>
            <w:rPrChange w:id="310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bidi="th-TH"/>
              </w:rPr>
            </w:rPrChange>
          </w:rPr>
          <w:delText>แผนผังเว็บไซต์ ออก</w:delText>
        </w:r>
      </w:del>
    </w:p>
    <w:p w14:paraId="064A1E8A" w14:textId="2CB2E9F4" w:rsidR="004F0A53" w:rsidRPr="007B7DAE" w:rsidRDefault="00012619">
      <w:pPr>
        <w:pStyle w:val="ListParagraph"/>
        <w:ind w:left="792"/>
        <w:jc w:val="center"/>
        <w:rPr>
          <w:ins w:id="311" w:author="...AMI-TEN... ." w:date="2020-02-05T17:03:00Z"/>
          <w:rFonts w:asciiTheme="minorBidi" w:hAnsiTheme="minorBidi" w:cstheme="minorBidi"/>
          <w:sz w:val="28"/>
          <w:szCs w:val="28"/>
          <w:rPrChange w:id="312" w:author="...AMI-TEN... ." w:date="2020-02-05T17:11:00Z">
            <w:rPr>
              <w:ins w:id="313" w:author="...AMI-TEN... ." w:date="2020-02-05T17:03:00Z"/>
              <w:rFonts w:ascii="CordiaUPC" w:hAnsi="CordiaUPC" w:cs="CordiaUPC"/>
              <w:sz w:val="28"/>
              <w:szCs w:val="28"/>
            </w:rPr>
          </w:rPrChange>
        </w:rPr>
      </w:pPr>
      <w:del w:id="314" w:author="...AMI-TEN... ." w:date="2020-02-05T17:03:00Z">
        <w:r w:rsidRPr="007B7DAE" w:rsidDel="000B4BC5">
          <w:rPr>
            <w:rFonts w:asciiTheme="minorBidi" w:hAnsiTheme="minorBidi" w:cstheme="minorBidi"/>
            <w:noProof/>
            <w:sz w:val="28"/>
            <w:szCs w:val="28"/>
            <w:lang w:val="en-US" w:bidi="th-TH"/>
            <w:rPrChange w:id="315" w:author="...AMI-TEN... ." w:date="2020-02-05T17:11:00Z">
              <w:rPr>
                <w:noProof/>
                <w:lang w:val="en-US" w:bidi="th-TH"/>
              </w:rPr>
            </w:rPrChange>
          </w:rPr>
          <w:drawing>
            <wp:inline distT="0" distB="0" distL="0" distR="0" wp14:anchorId="6ECF5753" wp14:editId="66C6073C">
              <wp:extent cx="3852366" cy="2009774"/>
              <wp:effectExtent l="19050" t="19050" r="15240" b="1016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75908" cy="2022056"/>
                      </a:xfrm>
                      <a:prstGeom prst="rect">
                        <a:avLst/>
                      </a:prstGeom>
                      <a:ln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a:ln>
                    </pic:spPr>
                  </pic:pic>
                </a:graphicData>
              </a:graphic>
            </wp:inline>
          </w:drawing>
        </w:r>
      </w:del>
    </w:p>
    <w:p w14:paraId="29A444D6" w14:textId="77777777" w:rsidR="000B4BC5" w:rsidRPr="007B7DAE" w:rsidRDefault="000B4BC5" w:rsidP="00045B67">
      <w:pPr>
        <w:pStyle w:val="ListParagraph"/>
        <w:ind w:left="792"/>
        <w:jc w:val="center"/>
        <w:rPr>
          <w:ins w:id="316" w:author="...AMI-TEN... ." w:date="2020-02-05T17:03:00Z"/>
          <w:rFonts w:asciiTheme="minorBidi" w:hAnsiTheme="minorBidi" w:cstheme="minorBidi"/>
          <w:sz w:val="28"/>
          <w:szCs w:val="28"/>
          <w:rPrChange w:id="317" w:author="...AMI-TEN... ." w:date="2020-02-05T17:11:00Z">
            <w:rPr>
              <w:ins w:id="318" w:author="...AMI-TEN... ." w:date="2020-02-05T17:03:00Z"/>
              <w:rFonts w:ascii="CordiaUPC" w:hAnsi="CordiaUPC" w:cs="CordiaUPC"/>
              <w:sz w:val="28"/>
              <w:szCs w:val="28"/>
            </w:rPr>
          </w:rPrChange>
        </w:rPr>
      </w:pPr>
    </w:p>
    <w:p w14:paraId="3212357C" w14:textId="571D1C9B" w:rsidR="000B4BC5" w:rsidRPr="007B7DAE" w:rsidRDefault="000B4BC5" w:rsidP="000B4BC5">
      <w:pPr>
        <w:pStyle w:val="ListParagraph"/>
        <w:numPr>
          <w:ilvl w:val="1"/>
          <w:numId w:val="33"/>
        </w:numPr>
        <w:rPr>
          <w:ins w:id="319" w:author="...AMI-TEN... ." w:date="2020-02-05T17:03:00Z"/>
          <w:rFonts w:asciiTheme="minorBidi" w:hAnsiTheme="minorBidi" w:cstheme="minorBidi"/>
          <w:sz w:val="28"/>
          <w:szCs w:val="28"/>
          <w:rPrChange w:id="320" w:author="...AMI-TEN... ." w:date="2020-02-05T17:11:00Z">
            <w:rPr>
              <w:ins w:id="321" w:author="...AMI-TEN... ." w:date="2020-02-05T17:03:00Z"/>
              <w:rFonts w:ascii="CordiaUPC" w:hAnsi="CordiaUPC" w:cs="CordiaUPC"/>
              <w:sz w:val="28"/>
              <w:szCs w:val="28"/>
            </w:rPr>
          </w:rPrChange>
        </w:rPr>
      </w:pPr>
      <w:ins w:id="322" w:author="...AMI-TEN... ." w:date="2020-02-05T17:03:00Z"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323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bidi="th-TH"/>
              </w:rPr>
            </w:rPrChange>
          </w:rPr>
          <w:t xml:space="preserve">ที่ประชุมตัดสินใจร่วมกันให้นำเมนูแผนผังเว็บไซต์บน </w:t>
        </w:r>
      </w:ins>
      <w:ins w:id="324" w:author="...AMI-TEN... ." w:date="2020-02-05T17:04:00Z">
        <w:r w:rsidRPr="007B7DAE">
          <w:rPr>
            <w:rFonts w:asciiTheme="minorBidi" w:hAnsiTheme="minorBidi" w:cstheme="minorBidi"/>
            <w:sz w:val="28"/>
            <w:szCs w:val="28"/>
            <w:rPrChange w:id="325" w:author="...AMI-TEN... ." w:date="2020-02-05T17:11:00Z">
              <w:rPr>
                <w:rFonts w:ascii="CordiaUPC" w:hAnsi="CordiaUPC" w:cs="CordiaUPC"/>
                <w:sz w:val="28"/>
                <w:szCs w:val="28"/>
              </w:rPr>
            </w:rPrChange>
          </w:rPr>
          <w:t>T</w:t>
        </w:r>
      </w:ins>
      <w:ins w:id="326" w:author="...AMI-TEN... ." w:date="2020-02-05T17:03:00Z">
        <w:r w:rsidRPr="007B7DAE">
          <w:rPr>
            <w:rFonts w:asciiTheme="minorBidi" w:hAnsiTheme="minorBidi" w:cstheme="minorBidi"/>
            <w:sz w:val="28"/>
            <w:szCs w:val="28"/>
            <w:rPrChange w:id="327" w:author="...AMI-TEN... ." w:date="2020-02-05T17:11:00Z">
              <w:rPr>
                <w:rFonts w:ascii="CordiaUPC" w:hAnsi="CordiaUPC" w:cs="CordiaUPC"/>
                <w:sz w:val="28"/>
                <w:szCs w:val="28"/>
              </w:rPr>
            </w:rPrChange>
          </w:rPr>
          <w:t xml:space="preserve">ab </w:t>
        </w:r>
      </w:ins>
      <w:ins w:id="328" w:author="...AMI-TEN... ." w:date="2020-02-05T17:04:00Z">
        <w:r w:rsidRPr="007B7DAE">
          <w:rPr>
            <w:rFonts w:asciiTheme="minorBidi" w:hAnsiTheme="minorBidi" w:cstheme="minorBidi"/>
            <w:sz w:val="28"/>
            <w:szCs w:val="28"/>
            <w:rPrChange w:id="329" w:author="...AMI-TEN... ." w:date="2020-02-05T17:11:00Z">
              <w:rPr>
                <w:rFonts w:ascii="CordiaUPC" w:hAnsi="CordiaUPC" w:cs="CordiaUPC"/>
                <w:sz w:val="28"/>
                <w:szCs w:val="28"/>
              </w:rPr>
            </w:rPrChange>
          </w:rPr>
          <w:t>M</w:t>
        </w:r>
      </w:ins>
      <w:ins w:id="330" w:author="...AMI-TEN... ." w:date="2020-02-05T17:03:00Z">
        <w:r w:rsidRPr="007B7DAE">
          <w:rPr>
            <w:rFonts w:asciiTheme="minorBidi" w:hAnsiTheme="minorBidi" w:cstheme="minorBidi"/>
            <w:sz w:val="28"/>
            <w:szCs w:val="28"/>
            <w:rPrChange w:id="331" w:author="...AMI-TEN... ." w:date="2020-02-05T17:11:00Z">
              <w:rPr>
                <w:rFonts w:ascii="CordiaUPC" w:hAnsi="CordiaUPC" w:cs="CordiaUPC"/>
                <w:sz w:val="28"/>
                <w:szCs w:val="28"/>
              </w:rPr>
            </w:rPrChange>
          </w:rPr>
          <w:t xml:space="preserve">enu </w:t>
        </w:r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332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bidi="th-TH"/>
              </w:rPr>
            </w:rPrChange>
          </w:rPr>
          <w:t xml:space="preserve">ออก เนื่องจากมีความซ้ำซ้อนกับหน้า </w:t>
        </w:r>
      </w:ins>
      <w:ins w:id="333" w:author="...AMI-TEN... ." w:date="2020-02-05T17:05:00Z">
        <w:r w:rsidRPr="007B7DAE">
          <w:rPr>
            <w:rFonts w:asciiTheme="minorBidi" w:hAnsiTheme="minorBidi" w:cstheme="minorBidi"/>
            <w:sz w:val="28"/>
            <w:szCs w:val="28"/>
            <w:lang w:val="en-US" w:bidi="th-TH"/>
            <w:rPrChange w:id="334" w:author="...AMI-TEN... ." w:date="2020-02-05T17:11:00Z">
              <w:rPr>
                <w:rFonts w:ascii="CordiaUPC" w:hAnsi="CordiaUPC" w:cs="CordiaUPC"/>
                <w:sz w:val="28"/>
                <w:szCs w:val="28"/>
                <w:lang w:val="en-US" w:bidi="th-TH"/>
              </w:rPr>
            </w:rPrChange>
          </w:rPr>
          <w:t>H</w:t>
        </w:r>
      </w:ins>
      <w:proofErr w:type="spellStart"/>
      <w:ins w:id="335" w:author="...AMI-TEN... ." w:date="2020-02-05T17:03:00Z">
        <w:r w:rsidRPr="007B7DAE">
          <w:rPr>
            <w:rFonts w:asciiTheme="minorBidi" w:hAnsiTheme="minorBidi" w:cstheme="minorBidi"/>
            <w:sz w:val="28"/>
            <w:szCs w:val="28"/>
            <w:rPrChange w:id="336" w:author="...AMI-TEN... ." w:date="2020-02-05T17:11:00Z">
              <w:rPr>
                <w:rFonts w:ascii="CordiaUPC" w:hAnsi="CordiaUPC" w:cs="CordiaUPC"/>
                <w:sz w:val="28"/>
                <w:szCs w:val="28"/>
              </w:rPr>
            </w:rPrChange>
          </w:rPr>
          <w:t>ome</w:t>
        </w:r>
        <w:proofErr w:type="spellEnd"/>
        <w:r w:rsidRPr="007B7DAE">
          <w:rPr>
            <w:rFonts w:asciiTheme="minorBidi" w:hAnsiTheme="minorBidi" w:cstheme="minorBidi"/>
            <w:sz w:val="28"/>
            <w:szCs w:val="28"/>
            <w:rPrChange w:id="337" w:author="...AMI-TEN... ." w:date="2020-02-05T17:11:00Z">
              <w:rPr>
                <w:rFonts w:ascii="CordiaUPC" w:hAnsi="CordiaUPC" w:cs="CordiaUPC"/>
                <w:sz w:val="28"/>
                <w:szCs w:val="28"/>
              </w:rPr>
            </w:rPrChange>
          </w:rPr>
          <w:t xml:space="preserve"> </w:t>
        </w:r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338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bidi="th-TH"/>
              </w:rPr>
            </w:rPrChange>
          </w:rPr>
          <w:t xml:space="preserve">และมี </w:t>
        </w:r>
      </w:ins>
      <w:ins w:id="339" w:author="...AMI-TEN... ." w:date="2020-02-05T17:05:00Z">
        <w:r w:rsidRPr="007B7DAE">
          <w:rPr>
            <w:rFonts w:asciiTheme="minorBidi" w:hAnsiTheme="minorBidi" w:cstheme="minorBidi"/>
            <w:sz w:val="28"/>
            <w:szCs w:val="28"/>
            <w:rPrChange w:id="340" w:author="...AMI-TEN... ." w:date="2020-02-05T17:11:00Z">
              <w:rPr>
                <w:rFonts w:ascii="CordiaUPC" w:hAnsi="CordiaUPC" w:cs="CordiaUPC"/>
                <w:sz w:val="28"/>
                <w:szCs w:val="28"/>
              </w:rPr>
            </w:rPrChange>
          </w:rPr>
          <w:t>M</w:t>
        </w:r>
      </w:ins>
      <w:ins w:id="341" w:author="...AMI-TEN... ." w:date="2020-02-05T17:03:00Z">
        <w:r w:rsidRPr="007B7DAE">
          <w:rPr>
            <w:rFonts w:asciiTheme="minorBidi" w:hAnsiTheme="minorBidi" w:cstheme="minorBidi"/>
            <w:sz w:val="28"/>
            <w:szCs w:val="28"/>
            <w:rPrChange w:id="342" w:author="...AMI-TEN... ." w:date="2020-02-05T17:11:00Z">
              <w:rPr>
                <w:rFonts w:ascii="CordiaUPC" w:hAnsi="CordiaUPC" w:cs="CordiaUPC"/>
                <w:sz w:val="28"/>
                <w:szCs w:val="28"/>
              </w:rPr>
            </w:rPrChange>
          </w:rPr>
          <w:t xml:space="preserve">enu </w:t>
        </w:r>
      </w:ins>
      <w:ins w:id="343" w:author="...AMI-TEN... ." w:date="2020-02-05T17:05:00Z">
        <w:r w:rsidRPr="007B7DAE">
          <w:rPr>
            <w:rFonts w:asciiTheme="minorBidi" w:hAnsiTheme="minorBidi" w:cstheme="minorBidi"/>
            <w:sz w:val="28"/>
            <w:szCs w:val="28"/>
            <w:rPrChange w:id="344" w:author="...AMI-TEN... ." w:date="2020-02-05T17:11:00Z">
              <w:rPr>
                <w:rFonts w:ascii="CordiaUPC" w:hAnsi="CordiaUPC" w:cs="CordiaUPC"/>
                <w:sz w:val="28"/>
                <w:szCs w:val="28"/>
              </w:rPr>
            </w:rPrChange>
          </w:rPr>
          <w:t>P</w:t>
        </w:r>
      </w:ins>
      <w:ins w:id="345" w:author="...AMI-TEN... ." w:date="2020-02-05T17:03:00Z">
        <w:r w:rsidRPr="007B7DAE">
          <w:rPr>
            <w:rFonts w:asciiTheme="minorBidi" w:hAnsiTheme="minorBidi" w:cstheme="minorBidi"/>
            <w:sz w:val="28"/>
            <w:szCs w:val="28"/>
            <w:rPrChange w:id="346" w:author="...AMI-TEN... ." w:date="2020-02-05T17:11:00Z">
              <w:rPr>
                <w:rFonts w:ascii="CordiaUPC" w:hAnsi="CordiaUPC" w:cs="CordiaUPC"/>
                <w:sz w:val="28"/>
                <w:szCs w:val="28"/>
              </w:rPr>
            </w:rPrChange>
          </w:rPr>
          <w:t xml:space="preserve">ath </w:t>
        </w:r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347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bidi="th-TH"/>
              </w:rPr>
            </w:rPrChange>
          </w:rPr>
          <w:t>อยู่แล้ว</w:t>
        </w:r>
      </w:ins>
    </w:p>
    <w:p w14:paraId="4A89269C" w14:textId="0A9B103B" w:rsidR="000B4BC5" w:rsidRPr="007B7DAE" w:rsidRDefault="000B4BC5">
      <w:pPr>
        <w:pStyle w:val="ListParagraph"/>
        <w:ind w:left="792"/>
        <w:jc w:val="center"/>
        <w:rPr>
          <w:rFonts w:asciiTheme="minorBidi" w:hAnsiTheme="minorBidi" w:cstheme="minorBidi"/>
          <w:sz w:val="28"/>
          <w:szCs w:val="28"/>
          <w:rPrChange w:id="348" w:author="...AMI-TEN... ." w:date="2020-02-05T17:11:00Z">
            <w:rPr/>
          </w:rPrChange>
        </w:rPr>
      </w:pPr>
      <w:ins w:id="349" w:author="...AMI-TEN... ." w:date="2020-02-05T17:03:00Z">
        <w:r w:rsidRPr="007B7DAE">
          <w:rPr>
            <w:rFonts w:asciiTheme="minorBidi" w:hAnsiTheme="minorBidi" w:cstheme="minorBidi"/>
            <w:noProof/>
            <w:sz w:val="28"/>
            <w:szCs w:val="28"/>
            <w:lang w:val="en-US" w:bidi="th-TH"/>
            <w:rPrChange w:id="350" w:author="...AMI-TEN... ." w:date="2020-02-05T17:11:00Z">
              <w:rPr>
                <w:noProof/>
                <w:lang w:val="en-US" w:bidi="th-TH"/>
              </w:rPr>
            </w:rPrChange>
          </w:rPr>
          <w:drawing>
            <wp:inline distT="0" distB="0" distL="0" distR="0" wp14:anchorId="79CA6DF0" wp14:editId="65E88D77">
              <wp:extent cx="3852366" cy="2009774"/>
              <wp:effectExtent l="19050" t="19050" r="15240" b="10160"/>
              <wp:docPr id="6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75908" cy="2022056"/>
                      </a:xfrm>
                      <a:prstGeom prst="rect">
                        <a:avLst/>
                      </a:prstGeom>
                      <a:ln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39A1121B" w14:textId="2AFA0FA1" w:rsidR="001341A4" w:rsidRPr="007B7DAE" w:rsidRDefault="000B4BC5" w:rsidP="004F0A53">
      <w:pPr>
        <w:pStyle w:val="NormalBullet"/>
        <w:numPr>
          <w:ilvl w:val="1"/>
          <w:numId w:val="33"/>
        </w:numPr>
        <w:spacing w:before="0" w:after="0"/>
        <w:rPr>
          <w:rFonts w:asciiTheme="minorBidi" w:hAnsiTheme="minorBidi" w:cstheme="minorBidi"/>
          <w:sz w:val="28"/>
          <w:szCs w:val="28"/>
          <w:rPrChange w:id="351" w:author="...AMI-TEN... ." w:date="2020-02-05T17:11:00Z">
            <w:rPr>
              <w:rFonts w:ascii="CordiaUPC" w:hAnsi="CordiaUPC" w:cs="CordiaUPC"/>
              <w:sz w:val="28"/>
              <w:szCs w:val="28"/>
            </w:rPr>
          </w:rPrChange>
        </w:rPr>
      </w:pPr>
      <w:ins w:id="352" w:author="...AMI-TEN... ." w:date="2020-02-05T17:04:00Z">
        <w:r w:rsidRPr="007B7DAE">
          <w:rPr>
            <w:rFonts w:asciiTheme="minorBidi" w:hAnsiTheme="minorBidi" w:cstheme="minorBidi"/>
            <w:sz w:val="28"/>
            <w:szCs w:val="28"/>
            <w:lang w:val="en-US" w:bidi="th-TH"/>
            <w:rPrChange w:id="353" w:author="...AMI-TEN... ." w:date="2020-02-05T17:11:00Z">
              <w:rPr>
                <w:rFonts w:ascii="CordiaUPC" w:hAnsi="CordiaUPC" w:cs="CordiaUPC"/>
                <w:sz w:val="28"/>
                <w:szCs w:val="28"/>
                <w:lang w:val="en-US" w:bidi="th-TH"/>
              </w:rPr>
            </w:rPrChange>
          </w:rPr>
          <w:t xml:space="preserve">User </w:t>
        </w:r>
        <w:r w:rsidRPr="007B7DAE">
          <w:rPr>
            <w:rFonts w:asciiTheme="minorBidi" w:hAnsiTheme="minorBidi" w:cstheme="minorBidi"/>
            <w:sz w:val="28"/>
            <w:szCs w:val="28"/>
            <w:cs/>
            <w:lang w:val="en-US" w:bidi="th-TH"/>
            <w:rPrChange w:id="354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val="en-US" w:bidi="th-TH"/>
              </w:rPr>
            </w:rPrChange>
          </w:rPr>
          <w:t>ขอให้ทีมพัฒนา</w:t>
        </w:r>
      </w:ins>
      <w:r w:rsidR="0092299D" w:rsidRPr="007B7DAE">
        <w:rPr>
          <w:rFonts w:asciiTheme="minorBidi" w:hAnsiTheme="minorBidi" w:cstheme="minorBidi"/>
          <w:sz w:val="28"/>
          <w:szCs w:val="28"/>
          <w:cs/>
          <w:lang w:bidi="th-TH"/>
          <w:rPrChange w:id="355" w:author="...AMI-TEN... ." w:date="2020-02-05T17:11:00Z">
            <w:rPr>
              <w:rFonts w:ascii="CordiaUPC" w:hAnsi="CordiaUPC" w:cs="CordiaUPC"/>
              <w:sz w:val="28"/>
              <w:szCs w:val="28"/>
              <w:cs/>
              <w:lang w:bidi="th-TH"/>
            </w:rPr>
          </w:rPrChange>
        </w:rPr>
        <w:t>ปรับ</w:t>
      </w:r>
      <w:r w:rsidR="001341A4" w:rsidRPr="007B7DAE">
        <w:rPr>
          <w:rFonts w:asciiTheme="minorBidi" w:hAnsiTheme="minorBidi" w:cstheme="minorBidi"/>
          <w:sz w:val="28"/>
          <w:szCs w:val="28"/>
          <w:cs/>
          <w:lang w:bidi="th-TH"/>
          <w:rPrChange w:id="356" w:author="...AMI-TEN... ." w:date="2020-02-05T17:11:00Z">
            <w:rPr>
              <w:rFonts w:ascii="CordiaUPC" w:hAnsi="CordiaUPC" w:cs="CordiaUPC"/>
              <w:sz w:val="28"/>
              <w:szCs w:val="28"/>
              <w:cs/>
              <w:lang w:bidi="th-TH"/>
            </w:rPr>
          </w:rPrChange>
        </w:rPr>
        <w:t xml:space="preserve">แก้ไข </w:t>
      </w:r>
      <w:r w:rsidR="001341A4" w:rsidRPr="007B7DAE">
        <w:rPr>
          <w:rFonts w:asciiTheme="minorBidi" w:hAnsiTheme="minorBidi" w:cstheme="minorBidi"/>
          <w:sz w:val="28"/>
          <w:szCs w:val="28"/>
          <w:lang w:val="en-US" w:bidi="th-TH"/>
          <w:rPrChange w:id="357" w:author="...AMI-TEN... ." w:date="2020-02-05T17:11:00Z">
            <w:rPr>
              <w:rFonts w:ascii="CordiaUPC" w:hAnsi="CordiaUPC" w:cs="CordiaUPC"/>
              <w:sz w:val="28"/>
              <w:szCs w:val="28"/>
              <w:lang w:val="en-US" w:bidi="th-TH"/>
            </w:rPr>
          </w:rPrChange>
        </w:rPr>
        <w:t xml:space="preserve">Tab Menu </w:t>
      </w:r>
      <w:r w:rsidR="000813DC" w:rsidRPr="007B7DAE">
        <w:rPr>
          <w:rFonts w:asciiTheme="minorBidi" w:hAnsiTheme="minorBidi" w:cs="Cordia New"/>
          <w:sz w:val="28"/>
          <w:szCs w:val="28"/>
          <w:cs/>
          <w:lang w:val="en-US" w:bidi="th-TH"/>
          <w:rPrChange w:id="358" w:author="...AMI-TEN... ." w:date="2020-02-05T17:11:00Z">
            <w:rPr>
              <w:rFonts w:ascii="CordiaUPC" w:hAnsi="CordiaUPC" w:cs="CordiaUPC"/>
              <w:sz w:val="28"/>
              <w:szCs w:val="28"/>
              <w:lang w:val="en-US" w:bidi="th-TH"/>
            </w:rPr>
          </w:rPrChange>
        </w:rPr>
        <w:t>(</w:t>
      </w:r>
      <w:r w:rsidR="007D0211" w:rsidRPr="007B7DAE">
        <w:rPr>
          <w:rFonts w:asciiTheme="minorBidi" w:hAnsiTheme="minorBidi" w:cstheme="minorBidi"/>
          <w:sz w:val="28"/>
          <w:szCs w:val="28"/>
          <w:lang w:bidi="th-TH"/>
          <w:rPrChange w:id="359" w:author="...AMI-TEN... ." w:date="2020-02-05T17:11:00Z">
            <w:rPr>
              <w:rFonts w:ascii="CordiaUPC" w:hAnsi="CordiaUPC" w:cs="CordiaUPC"/>
              <w:sz w:val="28"/>
              <w:szCs w:val="28"/>
              <w:lang w:bidi="th-TH"/>
            </w:rPr>
          </w:rPrChange>
        </w:rPr>
        <w:t>Function</w:t>
      </w:r>
      <w:r w:rsidR="000813DC"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360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 xml:space="preserve"> </w:t>
      </w:r>
      <w:r w:rsidR="0092299D"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361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>ย่อ</w:t>
      </w:r>
      <w:r w:rsidR="0092299D" w:rsidRPr="007B7DAE">
        <w:rPr>
          <w:rFonts w:asciiTheme="minorBidi" w:hAnsiTheme="minorBidi" w:cs="Cordia New"/>
          <w:sz w:val="28"/>
          <w:szCs w:val="28"/>
          <w:cs/>
          <w:lang w:val="en-US" w:bidi="th-TH"/>
          <w:rPrChange w:id="362" w:author="...AMI-TEN... ." w:date="2020-02-05T17:11:00Z">
            <w:rPr>
              <w:rFonts w:ascii="CordiaUPC" w:hAnsi="CordiaUPC" w:cs="CordiaUPC"/>
              <w:sz w:val="28"/>
              <w:szCs w:val="28"/>
              <w:lang w:val="en-US" w:bidi="th-TH"/>
            </w:rPr>
          </w:rPrChange>
        </w:rPr>
        <w:t>/</w:t>
      </w:r>
      <w:r w:rsidR="0092299D"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363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>ขยาย</w:t>
      </w:r>
      <w:r w:rsidR="00F07B98" w:rsidRPr="007B7DAE">
        <w:rPr>
          <w:rFonts w:asciiTheme="minorBidi" w:hAnsiTheme="minorBidi" w:cs="Cordia New"/>
          <w:sz w:val="28"/>
          <w:szCs w:val="28"/>
          <w:cs/>
          <w:lang w:val="en-US" w:bidi="th-TH"/>
          <w:rPrChange w:id="364" w:author="...AMI-TEN... ." w:date="2020-02-05T17:11:00Z">
            <w:rPr>
              <w:rFonts w:ascii="CordiaUPC" w:hAnsi="CordiaUPC" w:cs="CordiaUPC"/>
              <w:sz w:val="28"/>
              <w:szCs w:val="28"/>
              <w:lang w:val="en-US" w:bidi="th-TH"/>
            </w:rPr>
          </w:rPrChange>
        </w:rPr>
        <w:t>)</w:t>
      </w:r>
      <w:r w:rsidR="0092299D"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365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 xml:space="preserve"> </w:t>
      </w:r>
      <w:r w:rsidR="00476D90"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366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 xml:space="preserve">คลังข้อมูล </w:t>
      </w:r>
      <w:r w:rsidR="0092299D"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367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>ให้แสดง</w:t>
      </w:r>
      <w:r w:rsidR="00476D90"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368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 xml:space="preserve">ว่าอยู่ภายใต้คลังข้อมูลใด </w:t>
      </w:r>
      <w:r w:rsidR="0092299D"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369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>ดังรูป</w:t>
      </w:r>
      <w:r w:rsidR="001341A4"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370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 xml:space="preserve">  </w:t>
      </w:r>
    </w:p>
    <w:p w14:paraId="69DC8294" w14:textId="0B9FDBD7" w:rsidR="00F07B98" w:rsidRPr="007B7DAE" w:rsidRDefault="00476D90" w:rsidP="00F07B98">
      <w:pPr>
        <w:pStyle w:val="NormalBullet"/>
        <w:spacing w:before="0" w:after="0"/>
        <w:ind w:left="792"/>
        <w:rPr>
          <w:rFonts w:asciiTheme="minorBidi" w:hAnsiTheme="minorBidi" w:cstheme="minorBidi"/>
          <w:sz w:val="28"/>
          <w:szCs w:val="28"/>
          <w:rPrChange w:id="371" w:author="...AMI-TEN... ." w:date="2020-02-05T17:11:00Z">
            <w:rPr>
              <w:rFonts w:ascii="CordiaUPC" w:hAnsi="CordiaUPC" w:cs="CordiaUPC"/>
              <w:sz w:val="28"/>
              <w:szCs w:val="28"/>
            </w:rPr>
          </w:rPrChange>
        </w:rPr>
      </w:pPr>
      <w:r w:rsidRPr="007B7DAE">
        <w:rPr>
          <w:rFonts w:asciiTheme="minorBidi" w:hAnsiTheme="minorBidi" w:cstheme="minorBidi"/>
          <w:noProof/>
          <w:sz w:val="28"/>
          <w:szCs w:val="28"/>
          <w:lang w:val="en-US" w:bidi="th-TH"/>
          <w:rPrChange w:id="372" w:author="...AMI-TEN... ." w:date="2020-02-05T17:11:00Z">
            <w:rPr>
              <w:noProof/>
              <w:lang w:val="en-US" w:bidi="th-TH"/>
            </w:rPr>
          </w:rPrChange>
        </w:rPr>
        <w:lastRenderedPageBreak/>
        <w:drawing>
          <wp:anchor distT="0" distB="0" distL="114300" distR="114300" simplePos="0" relativeHeight="251660288" behindDoc="0" locked="0" layoutInCell="1" allowOverlap="1" wp14:anchorId="47215FF1" wp14:editId="1E360CB4">
            <wp:simplePos x="0" y="0"/>
            <wp:positionH relativeFrom="margin">
              <wp:posOffset>3659505</wp:posOffset>
            </wp:positionH>
            <wp:positionV relativeFrom="paragraph">
              <wp:posOffset>24130</wp:posOffset>
            </wp:positionV>
            <wp:extent cx="2611120" cy="1653540"/>
            <wp:effectExtent l="0" t="0" r="0" b="381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12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7DAE">
        <w:rPr>
          <w:rFonts w:asciiTheme="minorBidi" w:hAnsiTheme="minorBidi" w:cstheme="minorBidi"/>
          <w:noProof/>
          <w:sz w:val="28"/>
          <w:szCs w:val="28"/>
          <w:lang w:val="en-US" w:bidi="th-TH"/>
          <w:rPrChange w:id="373" w:author="...AMI-TEN... ." w:date="2020-02-05T17:11:00Z">
            <w:rPr>
              <w:noProof/>
              <w:lang w:val="en-US" w:bidi="th-TH"/>
            </w:rPr>
          </w:rPrChange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C29EC7" wp14:editId="689E09F0">
                <wp:simplePos x="0" y="0"/>
                <wp:positionH relativeFrom="column">
                  <wp:posOffset>3291840</wp:posOffset>
                </wp:positionH>
                <wp:positionV relativeFrom="paragraph">
                  <wp:posOffset>677545</wp:posOffset>
                </wp:positionV>
                <wp:extent cx="289560" cy="365760"/>
                <wp:effectExtent l="0" t="19050" r="34290" b="34290"/>
                <wp:wrapNone/>
                <wp:docPr id="7" name="Arrow: Righ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3657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6A37F84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7" o:spid="_x0000_s1026" type="#_x0000_t13" style="position:absolute;margin-left:259.2pt;margin-top:53.35pt;width:22.8pt;height:28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" adj="10800" fillcolor="white [3201]" strokecolor="#c0504d [3205]" strokeweight="2pt"/>
            </w:pict>
          </mc:Fallback>
        </mc:AlternateContent>
      </w:r>
      <w:r w:rsidRPr="007B7DAE">
        <w:rPr>
          <w:rFonts w:asciiTheme="minorBidi" w:hAnsiTheme="minorBidi" w:cs="Cordia New"/>
          <w:noProof/>
          <w:sz w:val="28"/>
          <w:szCs w:val="28"/>
          <w:cs/>
          <w:lang w:bidi="th-TH"/>
          <w:rPrChange w:id="374" w:author="...AMI-TEN... ." w:date="2020-02-05T17:11:00Z">
            <w:rPr>
              <w:noProof/>
            </w:rPr>
          </w:rPrChange>
        </w:rPr>
        <w:t xml:space="preserve">  </w:t>
      </w:r>
      <w:r w:rsidR="00F07B98" w:rsidRPr="007B7DAE">
        <w:rPr>
          <w:rFonts w:asciiTheme="minorBidi" w:hAnsiTheme="minorBidi" w:cstheme="minorBidi"/>
          <w:noProof/>
          <w:sz w:val="28"/>
          <w:szCs w:val="28"/>
          <w:lang w:val="en-US" w:bidi="th-TH"/>
          <w:rPrChange w:id="375" w:author="...AMI-TEN... ." w:date="2020-02-05T17:11:00Z">
            <w:rPr>
              <w:noProof/>
              <w:lang w:val="en-US" w:bidi="th-TH"/>
            </w:rPr>
          </w:rPrChange>
        </w:rPr>
        <w:drawing>
          <wp:inline distT="0" distB="0" distL="0" distR="0" wp14:anchorId="46C5693E" wp14:editId="19D8FEBD">
            <wp:extent cx="2630659" cy="1684020"/>
            <wp:effectExtent l="19050" t="19050" r="17780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30659" cy="168402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229E99" w14:textId="531D7CFA" w:rsidR="0092299D" w:rsidRPr="007B7DAE" w:rsidRDefault="00045B67" w:rsidP="004F0A53">
      <w:pPr>
        <w:pStyle w:val="NormalBullet"/>
        <w:numPr>
          <w:ilvl w:val="1"/>
          <w:numId w:val="33"/>
        </w:numPr>
        <w:spacing w:before="0" w:after="0"/>
        <w:rPr>
          <w:rFonts w:asciiTheme="minorBidi" w:hAnsiTheme="minorBidi" w:cstheme="minorBidi"/>
          <w:sz w:val="28"/>
          <w:szCs w:val="28"/>
          <w:rPrChange w:id="376" w:author="...AMI-TEN... ." w:date="2020-02-05T17:11:00Z">
            <w:rPr>
              <w:rFonts w:ascii="CordiaUPC" w:hAnsi="CordiaUPC" w:cs="CordiaUPC"/>
              <w:sz w:val="28"/>
              <w:szCs w:val="28"/>
            </w:rPr>
          </w:rPrChange>
        </w:rPr>
      </w:pPr>
      <w:r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377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>ปรับ</w:t>
      </w:r>
      <w:r w:rsidR="0092299D"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378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 xml:space="preserve">แก้ไข </w:t>
      </w:r>
      <w:r w:rsidR="0092299D" w:rsidRPr="007B7DAE">
        <w:rPr>
          <w:rFonts w:asciiTheme="minorBidi" w:hAnsiTheme="minorBidi" w:cstheme="minorBidi"/>
          <w:sz w:val="28"/>
          <w:szCs w:val="28"/>
          <w:lang w:val="en-US" w:bidi="th-TH"/>
          <w:rPrChange w:id="379" w:author="...AMI-TEN... ." w:date="2020-02-05T17:11:00Z">
            <w:rPr>
              <w:rFonts w:ascii="CordiaUPC" w:hAnsi="CordiaUPC" w:cs="CordiaUPC"/>
              <w:sz w:val="28"/>
              <w:szCs w:val="28"/>
              <w:lang w:val="en-US" w:bidi="th-TH"/>
            </w:rPr>
          </w:rPrChange>
        </w:rPr>
        <w:t xml:space="preserve">Wording Tab Menu </w:t>
      </w:r>
      <w:r w:rsidR="0092299D"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380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>แจ้งเหตุการ</w:t>
      </w:r>
      <w:r w:rsidR="00A90D09"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381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>ณ์</w:t>
      </w:r>
      <w:r w:rsidR="0092299D"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382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 xml:space="preserve">ไม่ปฏิบัติตามกฏหมายระเบียบองค์กร เป็น </w:t>
      </w:r>
      <w:r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383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>แจ้งเหตุการไม่ปฏิบัติตามกฏหมายระเบียบ</w:t>
      </w:r>
    </w:p>
    <w:p w14:paraId="46960210" w14:textId="6540E231" w:rsidR="00045B67" w:rsidRPr="007B7DAE" w:rsidRDefault="00045B67" w:rsidP="00045B67">
      <w:pPr>
        <w:pStyle w:val="NormalBullet"/>
        <w:spacing w:before="0" w:after="0"/>
        <w:ind w:left="792"/>
        <w:rPr>
          <w:rFonts w:asciiTheme="minorBidi" w:hAnsiTheme="minorBidi" w:cstheme="minorBidi"/>
          <w:sz w:val="28"/>
          <w:szCs w:val="28"/>
          <w:rPrChange w:id="384" w:author="...AMI-TEN... ." w:date="2020-02-05T17:11:00Z">
            <w:rPr>
              <w:rFonts w:ascii="CordiaUPC" w:hAnsi="CordiaUPC" w:cs="CordiaUPC"/>
              <w:sz w:val="28"/>
              <w:szCs w:val="28"/>
            </w:rPr>
          </w:rPrChange>
        </w:rPr>
      </w:pPr>
      <w:r w:rsidRPr="007B7DAE">
        <w:rPr>
          <w:rFonts w:asciiTheme="minorBidi" w:hAnsiTheme="minorBidi" w:cstheme="minorBidi"/>
          <w:noProof/>
          <w:sz w:val="28"/>
          <w:szCs w:val="28"/>
          <w:lang w:val="en-US" w:bidi="th-TH"/>
          <w:rPrChange w:id="385" w:author="...AMI-TEN... ." w:date="2020-02-05T17:11:00Z">
            <w:rPr>
              <w:noProof/>
              <w:lang w:val="en-US" w:bidi="th-TH"/>
            </w:rPr>
          </w:rPrChange>
        </w:rPr>
        <w:drawing>
          <wp:inline distT="0" distB="0" distL="0" distR="0" wp14:anchorId="053255E9" wp14:editId="6AF91727">
            <wp:extent cx="5701878" cy="1589878"/>
            <wp:effectExtent l="19050" t="19050" r="13335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3955" cy="160161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34DE68" w14:textId="388387EC" w:rsidR="008E3853" w:rsidRPr="007B7DAE" w:rsidRDefault="00DD4020" w:rsidP="00C45971">
      <w:pPr>
        <w:pStyle w:val="NormalBullet"/>
        <w:numPr>
          <w:ilvl w:val="1"/>
          <w:numId w:val="33"/>
        </w:numPr>
        <w:spacing w:before="0" w:after="0"/>
        <w:rPr>
          <w:rFonts w:asciiTheme="minorBidi" w:hAnsiTheme="minorBidi" w:cstheme="minorBidi"/>
          <w:sz w:val="28"/>
          <w:szCs w:val="28"/>
          <w:rPrChange w:id="386" w:author="...AMI-TEN... ." w:date="2020-02-05T17:11:00Z">
            <w:rPr>
              <w:rFonts w:ascii="CordiaUPC" w:hAnsi="CordiaUPC" w:cs="CordiaUPC"/>
              <w:sz w:val="28"/>
              <w:szCs w:val="28"/>
            </w:rPr>
          </w:rPrChange>
        </w:rPr>
      </w:pPr>
      <w:r w:rsidRPr="007B7DAE">
        <w:rPr>
          <w:rFonts w:asciiTheme="minorBidi" w:hAnsiTheme="minorBidi" w:cstheme="minorBidi"/>
          <w:sz w:val="28"/>
          <w:szCs w:val="28"/>
          <w:lang w:val="en-US" w:bidi="th-TH"/>
          <w:rPrChange w:id="387" w:author="...AMI-TEN... ." w:date="2020-02-05T17:11:00Z">
            <w:rPr>
              <w:rFonts w:ascii="CordiaUPC" w:hAnsi="CordiaUPC" w:cs="CordiaUPC"/>
              <w:sz w:val="28"/>
              <w:szCs w:val="28"/>
              <w:lang w:val="en-US" w:bidi="th-TH"/>
            </w:rPr>
          </w:rPrChange>
        </w:rPr>
        <w:t xml:space="preserve">Tab Menu </w:t>
      </w:r>
      <w:r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388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 xml:space="preserve">ระบบติดตาม ปรับแก้ไข </w:t>
      </w:r>
      <w:r w:rsidR="00AF55CC"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389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>แจ้งเหตุกา</w:t>
      </w:r>
      <w:r w:rsidR="00A90D09"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390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>รณ์</w:t>
      </w:r>
      <w:r w:rsidR="00AF55CC"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391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>ไม่ปฏิบัติตามกฏหมายและกฏระเบียบ</w:t>
      </w:r>
      <w:r w:rsidR="008E3853"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392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>องค์กร</w:t>
      </w:r>
      <w:r w:rsidR="00AF55CC"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393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 xml:space="preserve"> </w:t>
      </w:r>
      <w:r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394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 xml:space="preserve">เป็น </w:t>
      </w:r>
      <w:r w:rsidR="00984676" w:rsidRPr="007B7DAE">
        <w:rPr>
          <w:rFonts w:asciiTheme="minorBidi" w:hAnsiTheme="minorBidi" w:cstheme="minorBidi"/>
          <w:sz w:val="28"/>
          <w:szCs w:val="28"/>
          <w:cs/>
          <w:lang w:bidi="th-TH"/>
          <w:rPrChange w:id="395" w:author="...AMI-TEN... ." w:date="2020-02-05T17:11:00Z">
            <w:rPr>
              <w:rFonts w:ascii="CordiaUPC" w:hAnsi="CordiaUPC" w:cs="CordiaUPC"/>
              <w:sz w:val="28"/>
              <w:szCs w:val="28"/>
              <w:cs/>
              <w:lang w:bidi="th-TH"/>
            </w:rPr>
          </w:rPrChange>
        </w:rPr>
        <w:t>แจ้งเหตุการ</w:t>
      </w:r>
      <w:r w:rsidR="008E3853" w:rsidRPr="007B7DAE">
        <w:rPr>
          <w:rFonts w:asciiTheme="minorBidi" w:hAnsiTheme="minorBidi" w:cstheme="minorBidi"/>
          <w:sz w:val="28"/>
          <w:szCs w:val="28"/>
          <w:cs/>
          <w:lang w:bidi="th-TH"/>
          <w:rPrChange w:id="396" w:author="...AMI-TEN... ." w:date="2020-02-05T17:11:00Z">
            <w:rPr>
              <w:rFonts w:ascii="CordiaUPC" w:hAnsi="CordiaUPC" w:cs="CordiaUPC"/>
              <w:sz w:val="28"/>
              <w:szCs w:val="28"/>
              <w:cs/>
              <w:lang w:bidi="th-TH"/>
            </w:rPr>
          </w:rPrChange>
        </w:rPr>
        <w:t>ไม่</w:t>
      </w:r>
      <w:r w:rsidR="00984676" w:rsidRPr="007B7DAE">
        <w:rPr>
          <w:rFonts w:asciiTheme="minorBidi" w:hAnsiTheme="minorBidi" w:cstheme="minorBidi"/>
          <w:sz w:val="28"/>
          <w:szCs w:val="28"/>
          <w:cs/>
          <w:lang w:bidi="th-TH"/>
          <w:rPrChange w:id="397" w:author="...AMI-TEN... ." w:date="2020-02-05T17:11:00Z">
            <w:rPr>
              <w:rFonts w:ascii="CordiaUPC" w:hAnsi="CordiaUPC" w:cs="CordiaUPC"/>
              <w:sz w:val="28"/>
              <w:szCs w:val="28"/>
              <w:cs/>
              <w:lang w:bidi="th-TH"/>
            </w:rPr>
          </w:rPrChange>
        </w:rPr>
        <w:t>ปฏิบัติตามกฏหมายและกฏระเบียบ</w:t>
      </w:r>
    </w:p>
    <w:p w14:paraId="1B0BDD7A" w14:textId="0C01360A" w:rsidR="004469F6" w:rsidRPr="007B7DAE" w:rsidDel="007B7DAE" w:rsidRDefault="00045B67" w:rsidP="004469F6">
      <w:pPr>
        <w:pStyle w:val="NormalBullet"/>
        <w:spacing w:before="0" w:after="0"/>
        <w:ind w:left="792"/>
        <w:rPr>
          <w:del w:id="398" w:author="...AMI-TEN... ." w:date="2020-02-05T17:06:00Z"/>
          <w:rFonts w:asciiTheme="minorBidi" w:hAnsiTheme="minorBidi" w:cstheme="minorBidi"/>
          <w:noProof/>
          <w:sz w:val="28"/>
          <w:szCs w:val="28"/>
          <w:rPrChange w:id="399" w:author="...AMI-TEN... ." w:date="2020-02-05T17:11:00Z">
            <w:rPr>
              <w:del w:id="400" w:author="...AMI-TEN... ." w:date="2020-02-05T17:06:00Z"/>
              <w:noProof/>
            </w:rPr>
          </w:rPrChange>
        </w:rPr>
      </w:pPr>
      <w:r w:rsidRPr="007B7DAE">
        <w:rPr>
          <w:rFonts w:asciiTheme="minorBidi" w:hAnsiTheme="minorBidi" w:cstheme="minorBidi"/>
          <w:noProof/>
          <w:sz w:val="28"/>
          <w:szCs w:val="28"/>
          <w:lang w:val="en-US" w:bidi="th-TH"/>
          <w:rPrChange w:id="401" w:author="...AMI-TEN... ." w:date="2020-02-05T17:11:00Z">
            <w:rPr>
              <w:noProof/>
              <w:lang w:val="en-US" w:bidi="th-TH"/>
            </w:rPr>
          </w:rPrChange>
        </w:rPr>
        <w:drawing>
          <wp:inline distT="0" distB="0" distL="0" distR="0" wp14:anchorId="052873A9" wp14:editId="28E5269C">
            <wp:extent cx="5419954" cy="2517302"/>
            <wp:effectExtent l="19050" t="19050" r="9525" b="165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28629" cy="2521331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82CD37" w14:textId="5B178B5E" w:rsidR="004469F6" w:rsidRPr="007B7DAE" w:rsidDel="007B7DAE" w:rsidRDefault="004469F6" w:rsidP="004469F6">
      <w:pPr>
        <w:rPr>
          <w:del w:id="402" w:author="...AMI-TEN... ." w:date="2020-02-05T17:06:00Z"/>
          <w:rFonts w:asciiTheme="minorBidi" w:hAnsiTheme="minorBidi" w:cstheme="minorBidi"/>
          <w:sz w:val="28"/>
          <w:szCs w:val="28"/>
          <w:rPrChange w:id="403" w:author="...AMI-TEN... ." w:date="2020-02-05T17:11:00Z">
            <w:rPr>
              <w:del w:id="404" w:author="...AMI-TEN... ." w:date="2020-02-05T17:06:00Z"/>
            </w:rPr>
          </w:rPrChange>
        </w:rPr>
      </w:pPr>
    </w:p>
    <w:p w14:paraId="314A84CB" w14:textId="12D52BF4" w:rsidR="004469F6" w:rsidRPr="007B7DAE" w:rsidDel="007B7DAE" w:rsidRDefault="004469F6" w:rsidP="004469F6">
      <w:pPr>
        <w:rPr>
          <w:del w:id="405" w:author="...AMI-TEN... ." w:date="2020-02-05T17:06:00Z"/>
          <w:rFonts w:asciiTheme="minorBidi" w:hAnsiTheme="minorBidi" w:cstheme="minorBidi"/>
          <w:sz w:val="28"/>
          <w:szCs w:val="28"/>
          <w:rPrChange w:id="406" w:author="...AMI-TEN... ." w:date="2020-02-05T17:11:00Z">
            <w:rPr>
              <w:del w:id="407" w:author="...AMI-TEN... ." w:date="2020-02-05T17:06:00Z"/>
            </w:rPr>
          </w:rPrChange>
        </w:rPr>
      </w:pPr>
    </w:p>
    <w:p w14:paraId="1703D8B4" w14:textId="099D398D" w:rsidR="004469F6" w:rsidRPr="007B7DAE" w:rsidDel="007B7DAE" w:rsidRDefault="004469F6" w:rsidP="004469F6">
      <w:pPr>
        <w:rPr>
          <w:del w:id="408" w:author="...AMI-TEN... ." w:date="2020-02-05T17:06:00Z"/>
          <w:rFonts w:asciiTheme="minorBidi" w:hAnsiTheme="minorBidi" w:cstheme="minorBidi"/>
          <w:sz w:val="28"/>
          <w:szCs w:val="28"/>
          <w:rPrChange w:id="409" w:author="...AMI-TEN... ." w:date="2020-02-05T17:11:00Z">
            <w:rPr>
              <w:del w:id="410" w:author="...AMI-TEN... ." w:date="2020-02-05T17:06:00Z"/>
            </w:rPr>
          </w:rPrChange>
        </w:rPr>
      </w:pPr>
    </w:p>
    <w:p w14:paraId="6FB586A0" w14:textId="21FA8F01" w:rsidR="004469F6" w:rsidRPr="007B7DAE" w:rsidDel="007B7DAE" w:rsidRDefault="004469F6" w:rsidP="004469F6">
      <w:pPr>
        <w:rPr>
          <w:del w:id="411" w:author="...AMI-TEN... ." w:date="2020-02-05T17:06:00Z"/>
          <w:rFonts w:asciiTheme="minorBidi" w:hAnsiTheme="minorBidi" w:cstheme="minorBidi"/>
          <w:sz w:val="28"/>
          <w:szCs w:val="28"/>
          <w:rPrChange w:id="412" w:author="...AMI-TEN... ." w:date="2020-02-05T17:11:00Z">
            <w:rPr>
              <w:del w:id="413" w:author="...AMI-TEN... ." w:date="2020-02-05T17:06:00Z"/>
            </w:rPr>
          </w:rPrChange>
        </w:rPr>
      </w:pPr>
    </w:p>
    <w:p w14:paraId="244CDBFA" w14:textId="339FCBA8" w:rsidR="004469F6" w:rsidRPr="007B7DAE" w:rsidDel="007B7DAE" w:rsidRDefault="004469F6" w:rsidP="004469F6">
      <w:pPr>
        <w:rPr>
          <w:del w:id="414" w:author="...AMI-TEN... ." w:date="2020-02-05T17:06:00Z"/>
          <w:rFonts w:asciiTheme="minorBidi" w:hAnsiTheme="minorBidi" w:cstheme="minorBidi"/>
          <w:sz w:val="28"/>
          <w:szCs w:val="28"/>
          <w:rPrChange w:id="415" w:author="...AMI-TEN... ." w:date="2020-02-05T17:11:00Z">
            <w:rPr>
              <w:del w:id="416" w:author="...AMI-TEN... ." w:date="2020-02-05T17:06:00Z"/>
            </w:rPr>
          </w:rPrChange>
        </w:rPr>
      </w:pPr>
    </w:p>
    <w:p w14:paraId="1454AA99" w14:textId="0F217CC3" w:rsidR="004469F6" w:rsidRPr="007B7DAE" w:rsidDel="007B7DAE" w:rsidRDefault="004469F6" w:rsidP="004469F6">
      <w:pPr>
        <w:rPr>
          <w:del w:id="417" w:author="...AMI-TEN... ." w:date="2020-02-05T17:06:00Z"/>
          <w:rFonts w:asciiTheme="minorBidi" w:hAnsiTheme="minorBidi" w:cstheme="minorBidi"/>
          <w:sz w:val="28"/>
          <w:szCs w:val="28"/>
          <w:rPrChange w:id="418" w:author="...AMI-TEN... ." w:date="2020-02-05T17:11:00Z">
            <w:rPr>
              <w:del w:id="419" w:author="...AMI-TEN... ." w:date="2020-02-05T17:06:00Z"/>
            </w:rPr>
          </w:rPrChange>
        </w:rPr>
      </w:pPr>
    </w:p>
    <w:p w14:paraId="12BBFBC4" w14:textId="50B64726" w:rsidR="004469F6" w:rsidRPr="007B7DAE" w:rsidRDefault="004469F6">
      <w:pPr>
        <w:pStyle w:val="NormalBullet"/>
        <w:spacing w:before="0" w:after="0"/>
        <w:ind w:left="792"/>
        <w:rPr>
          <w:rFonts w:asciiTheme="minorBidi" w:hAnsiTheme="minorBidi" w:cstheme="minorBidi"/>
          <w:noProof/>
          <w:sz w:val="28"/>
          <w:szCs w:val="28"/>
          <w:rPrChange w:id="420" w:author="...AMI-TEN... ." w:date="2020-02-05T17:11:00Z">
            <w:rPr>
              <w:noProof/>
            </w:rPr>
          </w:rPrChange>
        </w:rPr>
        <w:pPrChange w:id="421" w:author="...AMI-TEN... ." w:date="2020-02-05T17:06:00Z">
          <w:pPr/>
        </w:pPrChange>
      </w:pPr>
    </w:p>
    <w:p w14:paraId="7BD45870" w14:textId="77777777" w:rsidR="004469F6" w:rsidRPr="007B7DAE" w:rsidRDefault="004469F6" w:rsidP="004469F6">
      <w:pPr>
        <w:jc w:val="center"/>
        <w:rPr>
          <w:rFonts w:asciiTheme="minorBidi" w:hAnsiTheme="minorBidi" w:cstheme="minorBidi"/>
          <w:sz w:val="28"/>
          <w:szCs w:val="28"/>
          <w:rPrChange w:id="422" w:author="...AMI-TEN... ." w:date="2020-02-05T17:11:00Z">
            <w:rPr/>
          </w:rPrChange>
        </w:rPr>
      </w:pPr>
    </w:p>
    <w:p w14:paraId="66732DD0" w14:textId="302961A0" w:rsidR="00012619" w:rsidRPr="007B7DAE" w:rsidRDefault="007B7DAE" w:rsidP="001431C6">
      <w:pPr>
        <w:pStyle w:val="NormalBullet"/>
        <w:numPr>
          <w:ilvl w:val="0"/>
          <w:numId w:val="33"/>
        </w:numPr>
        <w:spacing w:before="0" w:after="0"/>
        <w:rPr>
          <w:ins w:id="423" w:author="...AMI-TEN... ." w:date="2020-02-05T17:08:00Z"/>
          <w:rFonts w:asciiTheme="minorBidi" w:hAnsiTheme="minorBidi" w:cstheme="minorBidi"/>
          <w:b/>
          <w:bCs/>
          <w:sz w:val="28"/>
          <w:szCs w:val="28"/>
          <w:lang w:bidi="th-TH"/>
          <w:rPrChange w:id="424" w:author="...AMI-TEN... ." w:date="2020-02-05T17:11:00Z">
            <w:rPr>
              <w:ins w:id="425" w:author="...AMI-TEN... ." w:date="2020-02-05T17:08:00Z"/>
              <w:rFonts w:ascii="CordiaUPC" w:hAnsi="CordiaUPC" w:cs="CordiaUPC"/>
              <w:b/>
              <w:bCs/>
              <w:sz w:val="28"/>
              <w:szCs w:val="28"/>
              <w:lang w:bidi="th-TH"/>
            </w:rPr>
          </w:rPrChange>
        </w:rPr>
      </w:pPr>
      <w:ins w:id="426" w:author="...AMI-TEN... ." w:date="2020-02-05T17:07:00Z">
        <w:r w:rsidRPr="007B7DAE">
          <w:rPr>
            <w:rFonts w:asciiTheme="minorBidi" w:hAnsiTheme="minorBidi" w:cstheme="minorBidi"/>
            <w:b/>
            <w:bCs/>
            <w:sz w:val="28"/>
            <w:szCs w:val="28"/>
            <w:cs/>
            <w:lang w:bidi="th-TH"/>
            <w:rPrChange w:id="427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bidi="th-TH"/>
              </w:rPr>
            </w:rPrChange>
          </w:rPr>
          <w:lastRenderedPageBreak/>
          <w:t>หน้า ระเบียบ/ข้อกำหนด/คำสั่ง</w:t>
        </w:r>
      </w:ins>
      <w:moveFromRangeStart w:id="428" w:author="...AMI-TEN... ." w:date="2020-02-05T17:00:00Z" w:name="move31814435"/>
      <w:moveFrom w:id="429" w:author="...AMI-TEN... ." w:date="2020-02-05T17:00:00Z">
        <w:r w:rsidR="00C45971" w:rsidRPr="007B7DAE" w:rsidDel="000B4BC5">
          <w:rPr>
            <w:rFonts w:asciiTheme="minorBidi" w:hAnsiTheme="minorBidi" w:cstheme="minorBidi"/>
            <w:b/>
            <w:bCs/>
            <w:sz w:val="28"/>
            <w:szCs w:val="28"/>
            <w:cs/>
            <w:lang w:bidi="th-TH"/>
            <w:rPrChange w:id="430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bidi="th-TH"/>
              </w:rPr>
            </w:rPrChange>
          </w:rPr>
          <w:t xml:space="preserve">ปรับแก้ไข </w:t>
        </w:r>
        <w:r w:rsidR="00C45971" w:rsidRPr="007B7DAE" w:rsidDel="000B4BC5">
          <w:rPr>
            <w:rFonts w:asciiTheme="minorBidi" w:hAnsiTheme="minorBidi" w:cstheme="minorBidi"/>
            <w:b/>
            <w:bCs/>
            <w:sz w:val="28"/>
            <w:szCs w:val="28"/>
            <w:lang w:bidi="th-TH"/>
            <w:rPrChange w:id="431" w:author="...AMI-TEN... ." w:date="2020-02-05T17:11:00Z">
              <w:rPr>
                <w:rFonts w:ascii="CordiaUPC" w:hAnsi="CordiaUPC" w:cs="CordiaUPC"/>
                <w:sz w:val="28"/>
                <w:szCs w:val="28"/>
                <w:lang w:bidi="th-TH"/>
              </w:rPr>
            </w:rPrChange>
          </w:rPr>
          <w:t xml:space="preserve">Function </w:t>
        </w:r>
        <w:r w:rsidR="00C45971" w:rsidRPr="007B7DAE" w:rsidDel="000B4BC5">
          <w:rPr>
            <w:rFonts w:asciiTheme="minorBidi" w:hAnsiTheme="minorBidi" w:cstheme="minorBidi"/>
            <w:b/>
            <w:bCs/>
            <w:sz w:val="28"/>
            <w:szCs w:val="28"/>
            <w:cs/>
            <w:lang w:bidi="th-TH"/>
            <w:rPrChange w:id="432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bidi="th-TH"/>
              </w:rPr>
            </w:rPrChange>
          </w:rPr>
          <w:t xml:space="preserve">การเลื่อน </w:t>
        </w:r>
        <w:r w:rsidR="00C45971" w:rsidRPr="007B7DAE" w:rsidDel="000B4BC5">
          <w:rPr>
            <w:rFonts w:asciiTheme="minorBidi" w:hAnsiTheme="minorBidi" w:cstheme="minorBidi"/>
            <w:b/>
            <w:bCs/>
            <w:sz w:val="28"/>
            <w:szCs w:val="28"/>
            <w:lang w:bidi="th-TH"/>
            <w:rPrChange w:id="433" w:author="...AMI-TEN... ." w:date="2020-02-05T17:11:00Z">
              <w:rPr>
                <w:rFonts w:ascii="CordiaUPC" w:hAnsi="CordiaUPC" w:cs="CordiaUPC"/>
                <w:sz w:val="28"/>
                <w:szCs w:val="28"/>
                <w:lang w:bidi="th-TH"/>
              </w:rPr>
            </w:rPrChange>
          </w:rPr>
          <w:t xml:space="preserve">Banner </w:t>
        </w:r>
        <w:r w:rsidR="0032178E" w:rsidRPr="007B7DAE" w:rsidDel="000B4BC5">
          <w:rPr>
            <w:rFonts w:asciiTheme="minorBidi" w:hAnsiTheme="minorBidi" w:cstheme="minorBidi"/>
            <w:b/>
            <w:bCs/>
            <w:sz w:val="28"/>
            <w:szCs w:val="28"/>
            <w:cs/>
            <w:lang w:bidi="th-TH"/>
            <w:rPrChange w:id="434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bidi="th-TH"/>
              </w:rPr>
            </w:rPrChange>
          </w:rPr>
          <w:t>กรณีที่</w:t>
        </w:r>
        <w:r w:rsidR="0032178E" w:rsidRPr="007B7DAE" w:rsidDel="000B4BC5">
          <w:rPr>
            <w:rFonts w:asciiTheme="minorBidi" w:hAnsiTheme="minorBidi" w:cstheme="minorBidi"/>
            <w:b/>
            <w:bCs/>
            <w:sz w:val="28"/>
            <w:szCs w:val="28"/>
            <w:cs/>
            <w:lang w:bidi="th-TH"/>
            <w:rPrChange w:id="435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val="en-US" w:bidi="th-TH"/>
              </w:rPr>
            </w:rPrChange>
          </w:rPr>
          <w:t xml:space="preserve">ยังไม่เอา </w:t>
        </w:r>
        <w:r w:rsidR="0032178E" w:rsidRPr="007B7DAE" w:rsidDel="000B4BC5">
          <w:rPr>
            <w:rFonts w:asciiTheme="minorBidi" w:hAnsiTheme="minorBidi" w:cstheme="minorBidi"/>
            <w:b/>
            <w:bCs/>
            <w:sz w:val="28"/>
            <w:szCs w:val="28"/>
            <w:lang w:bidi="th-TH"/>
            <w:rPrChange w:id="436" w:author="...AMI-TEN... ." w:date="2020-02-05T17:11:00Z">
              <w:rPr>
                <w:rFonts w:asciiTheme="minorBidi" w:hAnsiTheme="minorBidi"/>
                <w:sz w:val="28"/>
              </w:rPr>
            </w:rPrChange>
          </w:rPr>
          <w:t xml:space="preserve">Mouse </w:t>
        </w:r>
        <w:r w:rsidR="0032178E" w:rsidRPr="007B7DAE" w:rsidDel="000B4BC5">
          <w:rPr>
            <w:rFonts w:asciiTheme="minorBidi" w:hAnsiTheme="minorBidi" w:cstheme="minorBidi"/>
            <w:b/>
            <w:bCs/>
            <w:sz w:val="28"/>
            <w:szCs w:val="28"/>
            <w:lang w:bidi="th-TH"/>
            <w:rPrChange w:id="437" w:author="...AMI-TEN... ." w:date="2020-02-05T17:11:00Z">
              <w:rPr>
                <w:rFonts w:ascii="CordiaUPC" w:hAnsi="CordiaUPC" w:cs="CordiaUPC"/>
                <w:sz w:val="28"/>
                <w:szCs w:val="28"/>
              </w:rPr>
            </w:rPrChange>
          </w:rPr>
          <w:t>hover</w:t>
        </w:r>
        <w:r w:rsidR="0032178E" w:rsidRPr="007B7DAE" w:rsidDel="000B4BC5">
          <w:rPr>
            <w:rFonts w:asciiTheme="minorBidi" w:hAnsiTheme="minorBidi" w:cstheme="minorBidi"/>
            <w:b/>
            <w:bCs/>
            <w:sz w:val="28"/>
            <w:szCs w:val="28"/>
            <w:cs/>
            <w:lang w:bidi="th-TH"/>
            <w:rPrChange w:id="438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bidi="th-TH"/>
              </w:rPr>
            </w:rPrChange>
          </w:rPr>
          <w:t xml:space="preserve"> ให้เห็นเป็น </w:t>
        </w:r>
        <w:r w:rsidR="0032178E" w:rsidRPr="007B7DAE" w:rsidDel="000B4BC5">
          <w:rPr>
            <w:rFonts w:asciiTheme="minorBidi" w:hAnsiTheme="minorBidi" w:cstheme="minorBidi"/>
            <w:b/>
            <w:bCs/>
            <w:sz w:val="28"/>
            <w:szCs w:val="28"/>
            <w:lang w:bidi="th-TH"/>
            <w:rPrChange w:id="439" w:author="...AMI-TEN... ." w:date="2020-02-05T17:11:00Z">
              <w:rPr>
                <w:rFonts w:ascii="CordiaUPC" w:hAnsi="CordiaUPC" w:cs="CordiaUPC"/>
                <w:sz w:val="28"/>
                <w:szCs w:val="28"/>
                <w:lang w:bidi="th-TH"/>
              </w:rPr>
            </w:rPrChange>
          </w:rPr>
          <w:t>Banner</w:t>
        </w:r>
        <w:r w:rsidR="0032178E" w:rsidRPr="007B7DAE" w:rsidDel="000B4BC5">
          <w:rPr>
            <w:rFonts w:asciiTheme="minorBidi" w:hAnsiTheme="minorBidi" w:cstheme="minorBidi"/>
            <w:b/>
            <w:bCs/>
            <w:sz w:val="28"/>
            <w:szCs w:val="28"/>
            <w:cs/>
            <w:lang w:bidi="th-TH"/>
            <w:rPrChange w:id="440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bidi="th-TH"/>
              </w:rPr>
            </w:rPrChange>
          </w:rPr>
          <w:t xml:space="preserve"> เต็ม ๆ หรือ เมื่อ</w:t>
        </w:r>
        <w:r w:rsidR="00C45971" w:rsidRPr="007B7DAE" w:rsidDel="000B4BC5">
          <w:rPr>
            <w:rFonts w:asciiTheme="minorBidi" w:hAnsiTheme="minorBidi" w:cstheme="minorBidi"/>
            <w:b/>
            <w:bCs/>
            <w:sz w:val="28"/>
            <w:szCs w:val="28"/>
            <w:cs/>
            <w:lang w:bidi="th-TH"/>
            <w:rPrChange w:id="441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bidi="th-TH"/>
              </w:rPr>
            </w:rPrChange>
          </w:rPr>
          <w:t xml:space="preserve">เอา </w:t>
        </w:r>
        <w:r w:rsidR="00C45971" w:rsidRPr="007B7DAE" w:rsidDel="000B4BC5">
          <w:rPr>
            <w:rFonts w:asciiTheme="minorBidi" w:hAnsiTheme="minorBidi" w:cstheme="minorBidi"/>
            <w:b/>
            <w:bCs/>
            <w:sz w:val="28"/>
            <w:szCs w:val="28"/>
            <w:lang w:bidi="th-TH"/>
            <w:rPrChange w:id="442" w:author="...AMI-TEN... ." w:date="2020-02-05T17:11:00Z">
              <w:rPr>
                <w:rFonts w:asciiTheme="minorBidi" w:hAnsiTheme="minorBidi"/>
                <w:sz w:val="28"/>
              </w:rPr>
            </w:rPrChange>
          </w:rPr>
          <w:t xml:space="preserve">Mouse </w:t>
        </w:r>
        <w:r w:rsidR="00C45971" w:rsidRPr="007B7DAE" w:rsidDel="000B4BC5">
          <w:rPr>
            <w:rFonts w:asciiTheme="minorBidi" w:hAnsiTheme="minorBidi" w:cstheme="minorBidi"/>
            <w:b/>
            <w:bCs/>
            <w:sz w:val="28"/>
            <w:szCs w:val="28"/>
            <w:lang w:bidi="th-TH"/>
            <w:rPrChange w:id="443" w:author="...AMI-TEN... ." w:date="2020-02-05T17:11:00Z">
              <w:rPr>
                <w:rFonts w:ascii="CordiaUPC" w:hAnsi="CordiaUPC" w:cs="CordiaUPC"/>
                <w:sz w:val="28"/>
                <w:szCs w:val="28"/>
              </w:rPr>
            </w:rPrChange>
          </w:rPr>
          <w:t>hover</w:t>
        </w:r>
        <w:r w:rsidR="00F47C20" w:rsidRPr="007B7DAE" w:rsidDel="000B4BC5">
          <w:rPr>
            <w:rFonts w:asciiTheme="minorBidi" w:hAnsiTheme="minorBidi" w:cstheme="minorBidi"/>
            <w:b/>
            <w:bCs/>
            <w:sz w:val="28"/>
            <w:szCs w:val="28"/>
            <w:cs/>
            <w:lang w:bidi="th-TH"/>
            <w:rPrChange w:id="444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bidi="th-TH"/>
              </w:rPr>
            </w:rPrChange>
          </w:rPr>
          <w:t xml:space="preserve"> ที่</w:t>
        </w:r>
        <w:r w:rsidR="00442AA1" w:rsidRPr="007B7DAE" w:rsidDel="000B4BC5">
          <w:rPr>
            <w:rFonts w:asciiTheme="minorBidi" w:hAnsiTheme="minorBidi" w:cstheme="minorBidi"/>
            <w:b/>
            <w:bCs/>
            <w:sz w:val="28"/>
            <w:szCs w:val="28"/>
            <w:cs/>
            <w:lang w:bidi="th-TH"/>
            <w:rPrChange w:id="445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bidi="th-TH"/>
              </w:rPr>
            </w:rPrChange>
          </w:rPr>
          <w:t>เมนู</w:t>
        </w:r>
        <w:r w:rsidR="00F47C20" w:rsidRPr="007B7DAE" w:rsidDel="000B4BC5">
          <w:rPr>
            <w:rFonts w:asciiTheme="minorBidi" w:hAnsiTheme="minorBidi" w:cstheme="minorBidi"/>
            <w:b/>
            <w:bCs/>
            <w:sz w:val="28"/>
            <w:szCs w:val="28"/>
            <w:cs/>
            <w:lang w:bidi="th-TH"/>
            <w:rPrChange w:id="446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bidi="th-TH"/>
              </w:rPr>
            </w:rPrChange>
          </w:rPr>
          <w:t xml:space="preserve"> </w:t>
        </w:r>
        <w:r w:rsidR="00F47C20" w:rsidRPr="007B7DAE" w:rsidDel="000B4BC5">
          <w:rPr>
            <w:rFonts w:asciiTheme="minorBidi" w:hAnsiTheme="minorBidi" w:cstheme="minorBidi"/>
            <w:b/>
            <w:bCs/>
            <w:sz w:val="28"/>
            <w:szCs w:val="28"/>
            <w:lang w:bidi="th-TH"/>
            <w:rPrChange w:id="447" w:author="...AMI-TEN... ." w:date="2020-02-05T17:11:00Z">
              <w:rPr>
                <w:rFonts w:ascii="CordiaUPC" w:hAnsi="CordiaUPC" w:cs="CordiaUPC"/>
                <w:sz w:val="28"/>
                <w:szCs w:val="28"/>
                <w:lang w:bidi="th-TH"/>
              </w:rPr>
            </w:rPrChange>
          </w:rPr>
          <w:t xml:space="preserve">Previous </w:t>
        </w:r>
        <w:r w:rsidR="00F47C20" w:rsidRPr="007B7DAE" w:rsidDel="000B4BC5">
          <w:rPr>
            <w:rFonts w:asciiTheme="minorBidi" w:hAnsiTheme="minorBidi" w:cstheme="minorBidi"/>
            <w:b/>
            <w:bCs/>
            <w:sz w:val="28"/>
            <w:szCs w:val="28"/>
            <w:cs/>
            <w:lang w:bidi="th-TH"/>
            <w:rPrChange w:id="448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bidi="th-TH"/>
              </w:rPr>
            </w:rPrChange>
          </w:rPr>
          <w:t xml:space="preserve">หรือ </w:t>
        </w:r>
        <w:r w:rsidR="00F47C20" w:rsidRPr="007B7DAE" w:rsidDel="000B4BC5">
          <w:rPr>
            <w:rFonts w:asciiTheme="minorBidi" w:hAnsiTheme="minorBidi" w:cstheme="minorBidi"/>
            <w:b/>
            <w:bCs/>
            <w:sz w:val="28"/>
            <w:szCs w:val="28"/>
            <w:lang w:bidi="th-TH"/>
            <w:rPrChange w:id="449" w:author="...AMI-TEN... ." w:date="2020-02-05T17:11:00Z">
              <w:rPr>
                <w:rFonts w:ascii="CordiaUPC" w:hAnsi="CordiaUPC" w:cs="CordiaUPC"/>
                <w:sz w:val="28"/>
                <w:szCs w:val="28"/>
                <w:lang w:bidi="th-TH"/>
              </w:rPr>
            </w:rPrChange>
          </w:rPr>
          <w:t>Next</w:t>
        </w:r>
        <w:r w:rsidR="00F47C20" w:rsidRPr="007B7DAE" w:rsidDel="000B4BC5">
          <w:rPr>
            <w:rFonts w:asciiTheme="minorBidi" w:hAnsiTheme="minorBidi" w:cstheme="minorBidi"/>
            <w:b/>
            <w:bCs/>
            <w:sz w:val="28"/>
            <w:szCs w:val="28"/>
            <w:cs/>
            <w:lang w:bidi="th-TH"/>
            <w:rPrChange w:id="450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bidi="th-TH"/>
              </w:rPr>
            </w:rPrChange>
          </w:rPr>
          <w:t xml:space="preserve"> ถึงจะแส</w:t>
        </w:r>
        <w:r w:rsidR="00452386" w:rsidRPr="007B7DAE" w:rsidDel="000B4BC5">
          <w:rPr>
            <w:rFonts w:asciiTheme="minorBidi" w:hAnsiTheme="minorBidi" w:cstheme="minorBidi"/>
            <w:b/>
            <w:bCs/>
            <w:sz w:val="28"/>
            <w:szCs w:val="28"/>
            <w:cs/>
            <w:lang w:bidi="th-TH"/>
            <w:rPrChange w:id="451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bidi="th-TH"/>
              </w:rPr>
            </w:rPrChange>
          </w:rPr>
          <w:t>ดงลูกศร ซ้าย</w:t>
        </w:r>
        <w:r w:rsidR="0032178E" w:rsidRPr="007B7DAE" w:rsidDel="000B4BC5">
          <w:rPr>
            <w:rFonts w:asciiTheme="minorBidi" w:hAnsiTheme="minorBidi" w:cstheme="minorBidi"/>
            <w:b/>
            <w:bCs/>
            <w:sz w:val="28"/>
            <w:szCs w:val="28"/>
            <w:cs/>
            <w:lang w:bidi="th-TH"/>
            <w:rPrChange w:id="452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bidi="th-TH"/>
              </w:rPr>
            </w:rPrChange>
          </w:rPr>
          <w:t xml:space="preserve"> </w:t>
        </w:r>
        <w:r w:rsidR="00452386" w:rsidRPr="007B7DAE" w:rsidDel="000B4BC5">
          <w:rPr>
            <w:rFonts w:asciiTheme="minorBidi" w:hAnsiTheme="minorBidi" w:cs="Cordia New"/>
            <w:b/>
            <w:bCs/>
            <w:sz w:val="28"/>
            <w:szCs w:val="28"/>
            <w:cs/>
            <w:lang w:bidi="th-TH"/>
            <w:rPrChange w:id="453" w:author="...AMI-TEN... ." w:date="2020-02-05T17:11:00Z">
              <w:rPr>
                <w:rFonts w:ascii="CordiaUPC" w:hAnsi="CordiaUPC" w:cs="CordiaUPC"/>
                <w:sz w:val="28"/>
                <w:szCs w:val="28"/>
                <w:lang w:val="en-US" w:bidi="th-TH"/>
              </w:rPr>
            </w:rPrChange>
          </w:rPr>
          <w:t>-</w:t>
        </w:r>
        <w:r w:rsidR="00452386" w:rsidRPr="007B7DAE" w:rsidDel="000B4BC5">
          <w:rPr>
            <w:rFonts w:asciiTheme="minorBidi" w:hAnsiTheme="minorBidi" w:cstheme="minorBidi"/>
            <w:b/>
            <w:bCs/>
            <w:sz w:val="28"/>
            <w:szCs w:val="28"/>
            <w:cs/>
            <w:lang w:bidi="th-TH"/>
            <w:rPrChange w:id="454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val="en-US" w:bidi="th-TH"/>
              </w:rPr>
            </w:rPrChange>
          </w:rPr>
          <w:t xml:space="preserve">ขวา </w:t>
        </w:r>
        <w:r w:rsidR="00452386" w:rsidRPr="007B7DAE" w:rsidDel="000B4BC5">
          <w:rPr>
            <w:rFonts w:asciiTheme="minorBidi" w:hAnsiTheme="minorBidi" w:cs="Cordia New"/>
            <w:b/>
            <w:bCs/>
            <w:sz w:val="28"/>
            <w:szCs w:val="28"/>
            <w:cs/>
            <w:lang w:bidi="th-TH"/>
            <w:rPrChange w:id="455" w:author="...AMI-TEN... ." w:date="2020-02-05T17:11:00Z">
              <w:rPr>
                <w:rFonts w:ascii="CordiaUPC" w:hAnsi="CordiaUPC" w:cs="CordiaUPC"/>
                <w:sz w:val="28"/>
                <w:szCs w:val="28"/>
                <w:lang w:val="en-US" w:bidi="th-TH"/>
              </w:rPr>
            </w:rPrChange>
          </w:rPr>
          <w:t>(</w:t>
        </w:r>
        <w:r w:rsidR="00F47C20" w:rsidRPr="007B7DAE" w:rsidDel="000B4BC5">
          <w:rPr>
            <w:rFonts w:asciiTheme="minorBidi" w:hAnsiTheme="minorBidi" w:cstheme="minorBidi"/>
            <w:b/>
            <w:bCs/>
            <w:sz w:val="28"/>
            <w:szCs w:val="28"/>
            <w:lang w:bidi="th-TH"/>
            <w:rPrChange w:id="456" w:author="...AMI-TEN... ." w:date="2020-02-05T17:11:00Z">
              <w:rPr>
                <w:rFonts w:ascii="CordiaUPC" w:hAnsi="CordiaUPC" w:cs="CordiaUPC"/>
                <w:sz w:val="28"/>
                <w:szCs w:val="28"/>
                <w:lang w:val="en-US" w:bidi="th-TH"/>
              </w:rPr>
            </w:rPrChange>
          </w:rPr>
          <w:t xml:space="preserve">&lt; </w:t>
        </w:r>
        <w:r w:rsidR="0032178E" w:rsidRPr="007B7DAE" w:rsidDel="000B4BC5">
          <w:rPr>
            <w:rFonts w:asciiTheme="minorBidi" w:hAnsiTheme="minorBidi" w:cstheme="minorBidi"/>
            <w:b/>
            <w:bCs/>
            <w:sz w:val="28"/>
            <w:szCs w:val="28"/>
            <w:lang w:bidi="th-TH"/>
            <w:rPrChange w:id="457" w:author="...AMI-TEN... ." w:date="2020-02-05T17:11:00Z">
              <w:rPr>
                <w:rFonts w:ascii="CordiaUPC" w:hAnsi="CordiaUPC" w:cs="CordiaUPC"/>
                <w:sz w:val="28"/>
                <w:szCs w:val="28"/>
                <w:lang w:bidi="th-TH"/>
              </w:rPr>
            </w:rPrChange>
          </w:rPr>
          <w:t>Previous</w:t>
        </w:r>
        <w:r w:rsidR="0032178E" w:rsidRPr="007B7DAE" w:rsidDel="000B4BC5">
          <w:rPr>
            <w:rFonts w:asciiTheme="minorBidi" w:hAnsiTheme="minorBidi" w:cstheme="minorBidi"/>
            <w:b/>
            <w:bCs/>
            <w:sz w:val="28"/>
            <w:szCs w:val="28"/>
            <w:cs/>
            <w:lang w:bidi="th-TH"/>
            <w:rPrChange w:id="458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val="en-US" w:bidi="th-TH"/>
              </w:rPr>
            </w:rPrChange>
          </w:rPr>
          <w:t xml:space="preserve">  </w:t>
        </w:r>
        <w:r w:rsidR="0032178E" w:rsidRPr="007B7DAE" w:rsidDel="000B4BC5">
          <w:rPr>
            <w:rFonts w:asciiTheme="minorBidi" w:hAnsiTheme="minorBidi" w:cstheme="minorBidi"/>
            <w:b/>
            <w:bCs/>
            <w:sz w:val="28"/>
            <w:szCs w:val="28"/>
            <w:lang w:bidi="th-TH"/>
            <w:rPrChange w:id="459" w:author="...AMI-TEN... ." w:date="2020-02-05T17:11:00Z">
              <w:rPr>
                <w:rFonts w:ascii="CordiaUPC" w:hAnsi="CordiaUPC" w:cs="CordiaUPC"/>
                <w:sz w:val="28"/>
                <w:szCs w:val="28"/>
                <w:lang w:bidi="th-TH"/>
              </w:rPr>
            </w:rPrChange>
          </w:rPr>
          <w:t>Next</w:t>
        </w:r>
        <w:r w:rsidR="0032178E" w:rsidRPr="007B7DAE" w:rsidDel="000B4BC5">
          <w:rPr>
            <w:rFonts w:asciiTheme="minorBidi" w:hAnsiTheme="minorBidi" w:cs="Cordia New"/>
            <w:b/>
            <w:bCs/>
            <w:sz w:val="28"/>
            <w:szCs w:val="28"/>
            <w:cs/>
            <w:lang w:bidi="th-TH"/>
            <w:rPrChange w:id="460" w:author="...AMI-TEN... ." w:date="2020-02-05T17:11:00Z">
              <w:rPr>
                <w:rFonts w:ascii="CordiaUPC" w:hAnsi="CordiaUPC" w:cs="CordiaUPC"/>
                <w:sz w:val="28"/>
                <w:szCs w:val="28"/>
                <w:lang w:val="en-US" w:bidi="th-TH"/>
              </w:rPr>
            </w:rPrChange>
          </w:rPr>
          <w:t xml:space="preserve"> </w:t>
        </w:r>
        <w:r w:rsidR="00F47C20" w:rsidRPr="007B7DAE" w:rsidDel="000B4BC5">
          <w:rPr>
            <w:rFonts w:asciiTheme="minorBidi" w:hAnsiTheme="minorBidi" w:cstheme="minorBidi"/>
            <w:b/>
            <w:bCs/>
            <w:sz w:val="28"/>
            <w:szCs w:val="28"/>
            <w:lang w:bidi="th-TH"/>
            <w:rPrChange w:id="461" w:author="...AMI-TEN... ." w:date="2020-02-05T17:11:00Z">
              <w:rPr>
                <w:rFonts w:ascii="CordiaUPC" w:hAnsi="CordiaUPC" w:cs="CordiaUPC"/>
                <w:sz w:val="28"/>
                <w:szCs w:val="28"/>
                <w:lang w:val="en-US" w:bidi="th-TH"/>
              </w:rPr>
            </w:rPrChange>
          </w:rPr>
          <w:t>&gt;</w:t>
        </w:r>
        <w:r w:rsidR="00452386" w:rsidRPr="007B7DAE" w:rsidDel="000B4BC5">
          <w:rPr>
            <w:rFonts w:asciiTheme="minorBidi" w:hAnsiTheme="minorBidi" w:cs="Cordia New"/>
            <w:b/>
            <w:bCs/>
            <w:sz w:val="28"/>
            <w:szCs w:val="28"/>
            <w:cs/>
            <w:lang w:bidi="th-TH"/>
            <w:rPrChange w:id="462" w:author="...AMI-TEN... ." w:date="2020-02-05T17:11:00Z">
              <w:rPr>
                <w:rFonts w:ascii="CordiaUPC" w:hAnsi="CordiaUPC" w:cs="CordiaUPC"/>
                <w:sz w:val="28"/>
                <w:szCs w:val="28"/>
                <w:lang w:val="en-US" w:bidi="th-TH"/>
              </w:rPr>
            </w:rPrChange>
          </w:rPr>
          <w:t>)</w:t>
        </w:r>
        <w:r w:rsidR="00F47C20" w:rsidRPr="007B7DAE" w:rsidDel="000B4BC5">
          <w:rPr>
            <w:rFonts w:asciiTheme="minorBidi" w:hAnsiTheme="minorBidi" w:cstheme="minorBidi"/>
            <w:b/>
            <w:bCs/>
            <w:sz w:val="28"/>
            <w:szCs w:val="28"/>
            <w:cs/>
            <w:lang w:bidi="th-TH"/>
            <w:rPrChange w:id="463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val="en-US" w:bidi="th-TH"/>
              </w:rPr>
            </w:rPrChange>
          </w:rPr>
          <w:t xml:space="preserve"> </w:t>
        </w:r>
        <w:r w:rsidR="000C6F87" w:rsidRPr="007B7DAE" w:rsidDel="000B4BC5">
          <w:rPr>
            <w:rFonts w:asciiTheme="minorBidi" w:hAnsiTheme="minorBidi" w:cstheme="minorBidi"/>
            <w:b/>
            <w:bCs/>
            <w:noProof/>
            <w:sz w:val="28"/>
            <w:szCs w:val="28"/>
            <w:lang w:val="en-US" w:bidi="th-TH"/>
            <w:rPrChange w:id="464" w:author="...AMI-TEN... ." w:date="2020-02-05T17:11:00Z">
              <w:rPr>
                <w:noProof/>
                <w:lang w:val="en-US" w:bidi="th-TH"/>
              </w:rPr>
            </w:rPrChange>
          </w:rPr>
          <w:drawing>
            <wp:inline distT="0" distB="0" distL="0" distR="0" wp14:anchorId="7BE64B61" wp14:editId="0D2CFD19">
              <wp:extent cx="5401156" cy="2899792"/>
              <wp:effectExtent l="19050" t="19050" r="9525" b="15240"/>
              <wp:docPr id="11" name="Pictur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22506" cy="2911255"/>
                      </a:xfrm>
                      <a:prstGeom prst="rect">
                        <a:avLst/>
                      </a:prstGeom>
                      <a:ln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a:ln>
                    </pic:spPr>
                  </pic:pic>
                </a:graphicData>
              </a:graphic>
            </wp:inline>
          </w:drawing>
        </w:r>
      </w:moveFrom>
    </w:p>
    <w:p w14:paraId="16E65A4E" w14:textId="77777777" w:rsidR="007B7DAE" w:rsidRPr="007B7DAE" w:rsidRDefault="007B7DAE" w:rsidP="007B7DAE">
      <w:pPr>
        <w:pStyle w:val="ListParagraph"/>
        <w:numPr>
          <w:ilvl w:val="1"/>
          <w:numId w:val="33"/>
        </w:numPr>
        <w:rPr>
          <w:ins w:id="465" w:author="...AMI-TEN... ." w:date="2020-02-05T17:08:00Z"/>
          <w:rFonts w:asciiTheme="minorBidi" w:hAnsiTheme="minorBidi" w:cstheme="minorBidi"/>
          <w:sz w:val="28"/>
          <w:szCs w:val="28"/>
          <w:rPrChange w:id="466" w:author="...AMI-TEN... ." w:date="2020-02-05T17:11:00Z">
            <w:rPr>
              <w:ins w:id="467" w:author="...AMI-TEN... ." w:date="2020-02-05T17:08:00Z"/>
              <w:rFonts w:ascii="CordiaUPC" w:hAnsi="CordiaUPC" w:cs="CordiaUPC"/>
              <w:sz w:val="28"/>
              <w:szCs w:val="28"/>
            </w:rPr>
          </w:rPrChange>
        </w:rPr>
      </w:pPr>
      <w:ins w:id="468" w:author="...AMI-TEN... ." w:date="2020-02-05T17:08:00Z"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469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bidi="th-TH"/>
              </w:rPr>
            </w:rPrChange>
          </w:rPr>
          <w:t>ทีมพัฒนาแจ้งความคืบหน้าในการแก้ไขรูปแบบ ดีไซน์ ต่างๆ ดังนี้</w:t>
        </w:r>
      </w:ins>
    </w:p>
    <w:p w14:paraId="75EA70CB" w14:textId="77777777" w:rsidR="007B7DAE" w:rsidRPr="007B7DAE" w:rsidRDefault="007B7DAE">
      <w:pPr>
        <w:pStyle w:val="ListParagraph"/>
        <w:numPr>
          <w:ilvl w:val="2"/>
          <w:numId w:val="33"/>
        </w:numPr>
        <w:spacing w:before="0" w:after="0"/>
        <w:textAlignment w:val="center"/>
        <w:rPr>
          <w:ins w:id="470" w:author="...AMI-TEN... ." w:date="2020-02-05T17:09:00Z"/>
          <w:rFonts w:asciiTheme="minorBidi" w:hAnsiTheme="minorBidi" w:cstheme="minorBidi"/>
          <w:kern w:val="0"/>
          <w:sz w:val="28"/>
          <w:szCs w:val="28"/>
          <w:lang w:val="en-US" w:bidi="th-TH"/>
          <w:rPrChange w:id="471" w:author="...AMI-TEN... ." w:date="2020-02-05T17:11:00Z">
            <w:rPr>
              <w:ins w:id="472" w:author="...AMI-TEN... ." w:date="2020-02-05T17:09:00Z"/>
              <w:kern w:val="0"/>
              <w:lang w:val="en-US" w:bidi="th-TH"/>
            </w:rPr>
          </w:rPrChange>
        </w:rPr>
        <w:pPrChange w:id="473" w:author="...AMI-TEN... ." w:date="2020-02-05T17:09:00Z">
          <w:pPr>
            <w:numPr>
              <w:ilvl w:val="1"/>
              <w:numId w:val="37"/>
            </w:numPr>
            <w:tabs>
              <w:tab w:val="num" w:pos="1440"/>
            </w:tabs>
            <w:spacing w:before="0" w:after="0"/>
            <w:ind w:left="1080" w:hanging="360"/>
            <w:textAlignment w:val="center"/>
          </w:pPr>
        </w:pPrChange>
      </w:pPr>
      <w:ins w:id="474" w:author="...AMI-TEN... ." w:date="2020-02-05T17:09:00Z"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475" w:author="...AMI-TEN... ." w:date="2020-02-05T17:11:00Z">
              <w:rPr>
                <w:cs/>
                <w:lang w:bidi="th-TH"/>
              </w:rPr>
            </w:rPrChange>
          </w:rPr>
          <w:t xml:space="preserve">ปัญหา </w:t>
        </w:r>
        <w:r w:rsidRPr="007B7DAE">
          <w:rPr>
            <w:rFonts w:asciiTheme="minorBidi" w:hAnsiTheme="minorBidi" w:cstheme="minorBidi"/>
            <w:sz w:val="28"/>
            <w:szCs w:val="28"/>
            <w:rPrChange w:id="476" w:author="...AMI-TEN... ." w:date="2020-02-05T17:11:00Z">
              <w:rPr/>
            </w:rPrChange>
          </w:rPr>
          <w:t>Icon</w:t>
        </w:r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477" w:author="...AMI-TEN... ." w:date="2020-02-05T17:11:00Z">
              <w:rPr>
                <w:cs/>
                <w:lang w:bidi="th-TH"/>
              </w:rPr>
            </w:rPrChange>
          </w:rPr>
          <w:t xml:space="preserve"> ลูกศรหน้าหัวข้อเอกสารหาย ทางทีมพัฒนาแก้ไขแล้วโดยการเพิ่ม </w:t>
        </w:r>
        <w:r w:rsidRPr="007B7DAE">
          <w:rPr>
            <w:rFonts w:asciiTheme="minorBidi" w:hAnsiTheme="minorBidi" w:cstheme="minorBidi"/>
            <w:sz w:val="28"/>
            <w:szCs w:val="28"/>
            <w:rPrChange w:id="478" w:author="...AMI-TEN... ." w:date="2020-02-05T17:11:00Z">
              <w:rPr/>
            </w:rPrChange>
          </w:rPr>
          <w:t xml:space="preserve">space </w:t>
        </w:r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479" w:author="...AMI-TEN... ." w:date="2020-02-05T17:11:00Z">
              <w:rPr>
                <w:cs/>
                <w:lang w:bidi="th-TH"/>
              </w:rPr>
            </w:rPrChange>
          </w:rPr>
          <w:t xml:space="preserve">และแก้ไขการแสดงผลทำให้เห็นหัวข้อในแถบ </w:t>
        </w:r>
        <w:r w:rsidRPr="007B7DAE">
          <w:rPr>
            <w:rFonts w:asciiTheme="minorBidi" w:hAnsiTheme="minorBidi" w:cstheme="minorBidi"/>
            <w:sz w:val="28"/>
            <w:szCs w:val="28"/>
            <w:rPrChange w:id="480" w:author="...AMI-TEN... ." w:date="2020-02-05T17:11:00Z">
              <w:rPr/>
            </w:rPrChange>
          </w:rPr>
          <w:t xml:space="preserve">navigation </w:t>
        </w:r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481" w:author="...AMI-TEN... ." w:date="2020-02-05T17:11:00Z">
              <w:rPr>
                <w:cs/>
                <w:lang w:bidi="th-TH"/>
              </w:rPr>
            </w:rPrChange>
          </w:rPr>
          <w:t>ด้านข้างชัดเจนมากขึ้น</w:t>
        </w:r>
      </w:ins>
    </w:p>
    <w:p w14:paraId="2D63B4BD" w14:textId="77777777" w:rsidR="007B7DAE" w:rsidRPr="007B7DAE" w:rsidRDefault="007B7DAE" w:rsidP="007B7DAE">
      <w:pPr>
        <w:pStyle w:val="ListParagraph"/>
        <w:numPr>
          <w:ilvl w:val="2"/>
          <w:numId w:val="33"/>
        </w:numPr>
        <w:spacing w:before="0" w:after="0"/>
        <w:textAlignment w:val="center"/>
        <w:rPr>
          <w:ins w:id="482" w:author="...AMI-TEN... ." w:date="2020-02-05T17:09:00Z"/>
          <w:rFonts w:asciiTheme="minorBidi" w:hAnsiTheme="minorBidi" w:cstheme="minorBidi"/>
          <w:sz w:val="28"/>
          <w:szCs w:val="28"/>
          <w:rPrChange w:id="483" w:author="...AMI-TEN... ." w:date="2020-02-05T17:11:00Z">
            <w:rPr>
              <w:ins w:id="484" w:author="...AMI-TEN... ." w:date="2020-02-05T17:09:00Z"/>
              <w:rFonts w:ascii="Cordia New" w:hAnsi="Cordia New" w:cs="Cordia New"/>
              <w:sz w:val="28"/>
              <w:szCs w:val="28"/>
            </w:rPr>
          </w:rPrChange>
        </w:rPr>
      </w:pPr>
      <w:ins w:id="485" w:author="...AMI-TEN... ." w:date="2020-02-05T17:09:00Z"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486" w:author="...AMI-TEN... ." w:date="2020-02-05T17:11:00Z">
              <w:rPr>
                <w:cs/>
                <w:lang w:bidi="th-TH"/>
              </w:rPr>
            </w:rPrChange>
          </w:rPr>
          <w:t xml:space="preserve">การแสดงผล เพิ่มรูป </w:t>
        </w:r>
        <w:r w:rsidRPr="007B7DAE">
          <w:rPr>
            <w:rFonts w:asciiTheme="minorBidi" w:hAnsiTheme="minorBidi" w:cstheme="minorBidi"/>
            <w:sz w:val="28"/>
            <w:szCs w:val="28"/>
            <w:rPrChange w:id="487" w:author="...AMI-TEN... ." w:date="2020-02-05T17:11:00Z">
              <w:rPr/>
            </w:rPrChange>
          </w:rPr>
          <w:t xml:space="preserve">folder </w:t>
        </w:r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488" w:author="...AMI-TEN... ." w:date="2020-02-05T17:11:00Z">
              <w:rPr>
                <w:cs/>
                <w:lang w:bidi="th-TH"/>
              </w:rPr>
            </w:rPrChange>
          </w:rPr>
          <w:t xml:space="preserve">ในกรณีที่หัวข้อเป็น </w:t>
        </w:r>
        <w:r w:rsidRPr="007B7DAE">
          <w:rPr>
            <w:rFonts w:asciiTheme="minorBidi" w:hAnsiTheme="minorBidi" w:cstheme="minorBidi"/>
            <w:sz w:val="28"/>
            <w:szCs w:val="28"/>
            <w:rPrChange w:id="489" w:author="...AMI-TEN... ." w:date="2020-02-05T17:11:00Z">
              <w:rPr/>
            </w:rPrChange>
          </w:rPr>
          <w:t xml:space="preserve">folder </w:t>
        </w:r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490" w:author="...AMI-TEN... ." w:date="2020-02-05T17:11:00Z">
              <w:rPr>
                <w:cs/>
                <w:lang w:bidi="th-TH"/>
              </w:rPr>
            </w:rPrChange>
          </w:rPr>
          <w:t xml:space="preserve">และเพิ่มรูปเอกสารในกรณีที่เป็นเอกสาร โดยสามารถกดดาวน์โหลดจาก </w:t>
        </w:r>
        <w:r w:rsidRPr="007B7DAE">
          <w:rPr>
            <w:rFonts w:asciiTheme="minorBidi" w:hAnsiTheme="minorBidi" w:cstheme="minorBidi"/>
            <w:sz w:val="28"/>
            <w:szCs w:val="28"/>
            <w:rPrChange w:id="491" w:author="...AMI-TEN... ." w:date="2020-02-05T17:11:00Z">
              <w:rPr/>
            </w:rPrChange>
          </w:rPr>
          <w:t xml:space="preserve">icon </w:t>
        </w:r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492" w:author="...AMI-TEN... ." w:date="2020-02-05T17:11:00Z">
              <w:rPr>
                <w:cs/>
                <w:lang w:bidi="th-TH"/>
              </w:rPr>
            </w:rPrChange>
          </w:rPr>
          <w:t xml:space="preserve">ด้านหลัง (รูปแบ่งตามประเภทไฟล์ เช่น </w:t>
        </w:r>
        <w:r w:rsidRPr="007B7DAE">
          <w:rPr>
            <w:rFonts w:asciiTheme="minorBidi" w:hAnsiTheme="minorBidi" w:cstheme="minorBidi"/>
            <w:sz w:val="28"/>
            <w:szCs w:val="28"/>
            <w:rPrChange w:id="493" w:author="...AMI-TEN... ." w:date="2020-02-05T17:11:00Z">
              <w:rPr/>
            </w:rPrChange>
          </w:rPr>
          <w:t>pdf, word, excel</w:t>
        </w:r>
        <w:r w:rsidRPr="007B7DAE">
          <w:rPr>
            <w:rFonts w:asciiTheme="minorBidi" w:hAnsiTheme="minorBidi" w:cs="Cordia New"/>
            <w:sz w:val="28"/>
            <w:szCs w:val="28"/>
            <w:cs/>
            <w:lang w:bidi="th-TH"/>
            <w:rPrChange w:id="494" w:author="...AMI-TEN... ." w:date="2020-02-05T17:11:00Z">
              <w:rPr/>
            </w:rPrChange>
          </w:rPr>
          <w:t xml:space="preserve">) </w:t>
        </w:r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495" w:author="...AMI-TEN... ." w:date="2020-02-05T17:11:00Z">
              <w:rPr>
                <w:cs/>
                <w:lang w:bidi="th-TH"/>
              </w:rPr>
            </w:rPrChange>
          </w:rPr>
          <w:t xml:space="preserve">ถ้าคลิกชื่อเอกสารจะเปิดอีก </w:t>
        </w:r>
        <w:r w:rsidRPr="007B7DAE">
          <w:rPr>
            <w:rFonts w:asciiTheme="minorBidi" w:hAnsiTheme="minorBidi" w:cstheme="minorBidi"/>
            <w:sz w:val="28"/>
            <w:szCs w:val="28"/>
            <w:rPrChange w:id="496" w:author="...AMI-TEN... ." w:date="2020-02-05T17:11:00Z">
              <w:rPr/>
            </w:rPrChange>
          </w:rPr>
          <w:t xml:space="preserve">page </w:t>
        </w:r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497" w:author="...AMI-TEN... ." w:date="2020-02-05T17:11:00Z">
              <w:rPr>
                <w:cs/>
                <w:lang w:bidi="th-TH"/>
              </w:rPr>
            </w:rPrChange>
          </w:rPr>
          <w:t>เพื่อให้</w:t>
        </w:r>
        <w:r w:rsidRPr="007B7DAE">
          <w:rPr>
            <w:rFonts w:asciiTheme="minorBidi" w:hAnsiTheme="minorBidi" w:cstheme="minorBidi"/>
            <w:sz w:val="28"/>
            <w:szCs w:val="28"/>
            <w:rPrChange w:id="498" w:author="...AMI-TEN... ." w:date="2020-02-05T17:11:00Z">
              <w:rPr/>
            </w:rPrChange>
          </w:rPr>
          <w:t xml:space="preserve"> user </w:t>
        </w:r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499" w:author="...AMI-TEN... ." w:date="2020-02-05T17:11:00Z">
              <w:rPr>
                <w:cs/>
                <w:lang w:bidi="th-TH"/>
              </w:rPr>
            </w:rPrChange>
          </w:rPr>
          <w:t>สามารถเรียกดูเอกสารออนไลน์ได้</w:t>
        </w:r>
      </w:ins>
    </w:p>
    <w:p w14:paraId="019AF1C0" w14:textId="77777777" w:rsidR="007B7DAE" w:rsidRPr="007B7DAE" w:rsidRDefault="007B7DAE">
      <w:pPr>
        <w:pStyle w:val="ListParagraph"/>
        <w:numPr>
          <w:ilvl w:val="1"/>
          <w:numId w:val="33"/>
        </w:numPr>
        <w:spacing w:before="0" w:after="0"/>
        <w:textAlignment w:val="center"/>
        <w:rPr>
          <w:ins w:id="500" w:author="...AMI-TEN... ." w:date="2020-02-05T17:09:00Z"/>
          <w:rFonts w:asciiTheme="minorBidi" w:hAnsiTheme="minorBidi" w:cstheme="minorBidi"/>
          <w:sz w:val="28"/>
          <w:szCs w:val="28"/>
          <w:rPrChange w:id="501" w:author="...AMI-TEN... ." w:date="2020-02-05T17:11:00Z">
            <w:rPr>
              <w:ins w:id="502" w:author="...AMI-TEN... ." w:date="2020-02-05T17:09:00Z"/>
              <w:rFonts w:ascii="Cordia New" w:hAnsi="Cordia New" w:cs="Cordia New"/>
              <w:sz w:val="28"/>
              <w:szCs w:val="28"/>
            </w:rPr>
          </w:rPrChange>
        </w:rPr>
        <w:pPrChange w:id="503" w:author="...AMI-TEN... ." w:date="2020-02-05T17:10:00Z">
          <w:pPr>
            <w:pStyle w:val="ListParagraph"/>
            <w:numPr>
              <w:ilvl w:val="2"/>
              <w:numId w:val="33"/>
            </w:numPr>
            <w:spacing w:before="0" w:after="0"/>
            <w:ind w:left="1224" w:hanging="504"/>
            <w:textAlignment w:val="center"/>
          </w:pPr>
        </w:pPrChange>
      </w:pPr>
      <w:ins w:id="504" w:author="...AMI-TEN... ." w:date="2020-02-05T17:09:00Z"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505" w:author="...AMI-TEN... ." w:date="2020-02-05T17:11:00Z">
              <w:rPr>
                <w:cs/>
                <w:lang w:bidi="th-TH"/>
              </w:rPr>
            </w:rPrChange>
          </w:rPr>
          <w:t xml:space="preserve">ส่วนของ </w:t>
        </w:r>
        <w:r w:rsidRPr="007B7DAE">
          <w:rPr>
            <w:rFonts w:asciiTheme="minorBidi" w:hAnsiTheme="minorBidi" w:cstheme="minorBidi"/>
            <w:sz w:val="28"/>
            <w:szCs w:val="28"/>
            <w:rPrChange w:id="506" w:author="...AMI-TEN... ." w:date="2020-02-05T17:11:00Z">
              <w:rPr/>
            </w:rPrChange>
          </w:rPr>
          <w:t xml:space="preserve">Document </w:t>
        </w:r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507" w:author="...AMI-TEN... ." w:date="2020-02-05T17:11:00Z">
              <w:rPr>
                <w:cs/>
                <w:lang w:bidi="th-TH"/>
              </w:rPr>
            </w:rPrChange>
          </w:rPr>
          <w:t xml:space="preserve">ทางทีมพัฒนาจะสามารถ </w:t>
        </w:r>
        <w:r w:rsidRPr="007B7DAE">
          <w:rPr>
            <w:rFonts w:asciiTheme="minorBidi" w:hAnsiTheme="minorBidi" w:cstheme="minorBidi"/>
            <w:sz w:val="28"/>
            <w:szCs w:val="28"/>
            <w:rPrChange w:id="508" w:author="...AMI-TEN... ." w:date="2020-02-05T17:11:00Z">
              <w:rPr/>
            </w:rPrChange>
          </w:rPr>
          <w:t xml:space="preserve">upload </w:t>
        </w:r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509" w:author="...AMI-TEN... ." w:date="2020-02-05T17:11:00Z">
              <w:rPr>
                <w:cs/>
                <w:lang w:bidi="th-TH"/>
              </w:rPr>
            </w:rPrChange>
          </w:rPr>
          <w:t xml:space="preserve">ให้หลังจาก </w:t>
        </w:r>
        <w:r w:rsidRPr="007B7DAE">
          <w:rPr>
            <w:rFonts w:asciiTheme="minorBidi" w:hAnsiTheme="minorBidi" w:cstheme="minorBidi"/>
            <w:sz w:val="28"/>
            <w:szCs w:val="28"/>
            <w:rPrChange w:id="510" w:author="...AMI-TEN... ." w:date="2020-02-05T17:11:00Z">
              <w:rPr/>
            </w:rPrChange>
          </w:rPr>
          <w:t xml:space="preserve">User </w:t>
        </w:r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511" w:author="...AMI-TEN... ." w:date="2020-02-05T17:11:00Z">
              <w:rPr>
                <w:cs/>
                <w:lang w:bidi="th-TH"/>
              </w:rPr>
            </w:rPrChange>
          </w:rPr>
          <w:t xml:space="preserve">ทำการตรวจสอบเอกสารแล้วเสร็จ </w:t>
        </w:r>
        <w:r w:rsidRPr="007B7DAE">
          <w:rPr>
            <w:rFonts w:asciiTheme="minorBidi" w:hAnsiTheme="minorBidi" w:cstheme="minorBidi"/>
            <w:sz w:val="28"/>
            <w:szCs w:val="28"/>
            <w:rPrChange w:id="512" w:author="...AMI-TEN... ." w:date="2020-02-05T17:11:00Z">
              <w:rPr/>
            </w:rPrChange>
          </w:rPr>
          <w:t xml:space="preserve">2 </w:t>
        </w:r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513" w:author="...AMI-TEN... ." w:date="2020-02-05T17:11:00Z">
              <w:rPr>
                <w:cs/>
                <w:lang w:bidi="th-TH"/>
              </w:rPr>
            </w:rPrChange>
          </w:rPr>
          <w:t xml:space="preserve">สัปดาห์ และเนื่องจากจำนวนเอกสารที่มีจำนวนเยอะมากอาจทำให้การตรวจสอบล่าช้าอาจส่งผลกระทบต่อการดำเนินโครงการ ทีมพัฒนาจึงได้เสนอแนวทางแก้ปัญหาโดยมี </w:t>
        </w:r>
        <w:r w:rsidRPr="007B7DAE">
          <w:rPr>
            <w:rFonts w:asciiTheme="minorBidi" w:hAnsiTheme="minorBidi" w:cstheme="minorBidi"/>
            <w:sz w:val="28"/>
            <w:szCs w:val="28"/>
            <w:rPrChange w:id="514" w:author="...AMI-TEN... ." w:date="2020-02-05T17:11:00Z">
              <w:rPr/>
            </w:rPrChange>
          </w:rPr>
          <w:t xml:space="preserve">2 </w:t>
        </w:r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515" w:author="...AMI-TEN... ." w:date="2020-02-05T17:11:00Z">
              <w:rPr>
                <w:cs/>
                <w:lang w:bidi="th-TH"/>
              </w:rPr>
            </w:rPrChange>
          </w:rPr>
          <w:t>ทางเลือก</w:t>
        </w:r>
        <w:r w:rsidRPr="007B7DAE">
          <w:rPr>
            <w:rFonts w:asciiTheme="minorBidi" w:hAnsiTheme="minorBidi" w:cs="Cordia New"/>
            <w:sz w:val="28"/>
            <w:szCs w:val="28"/>
            <w:cs/>
            <w:lang w:bidi="th-TH"/>
            <w:rPrChange w:id="516" w:author="...AMI-TEN... ." w:date="2020-02-05T17:11:00Z">
              <w:rPr/>
            </w:rPrChange>
          </w:rPr>
          <w:t xml:space="preserve"> </w:t>
        </w:r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517" w:author="...AMI-TEN... ." w:date="2020-02-05T17:11:00Z">
              <w:rPr>
                <w:cs/>
                <w:lang w:bidi="th-TH"/>
              </w:rPr>
            </w:rPrChange>
          </w:rPr>
          <w:t>ดังนี้</w:t>
        </w:r>
      </w:ins>
    </w:p>
    <w:p w14:paraId="5B4484F8" w14:textId="77777777" w:rsidR="007B7DAE" w:rsidRPr="007B7DAE" w:rsidRDefault="007B7DAE" w:rsidP="007B7DAE">
      <w:pPr>
        <w:pStyle w:val="ListParagraph"/>
        <w:numPr>
          <w:ilvl w:val="3"/>
          <w:numId w:val="33"/>
        </w:numPr>
        <w:spacing w:before="0" w:after="0"/>
        <w:textAlignment w:val="center"/>
        <w:rPr>
          <w:ins w:id="518" w:author="...AMI-TEN... ." w:date="2020-02-05T17:09:00Z"/>
          <w:rFonts w:asciiTheme="minorBidi" w:hAnsiTheme="minorBidi" w:cstheme="minorBidi"/>
          <w:sz w:val="28"/>
          <w:szCs w:val="28"/>
          <w:rPrChange w:id="519" w:author="...AMI-TEN... ." w:date="2020-02-05T17:11:00Z">
            <w:rPr>
              <w:ins w:id="520" w:author="...AMI-TEN... ." w:date="2020-02-05T17:09:00Z"/>
              <w:rFonts w:ascii="Cordia New" w:hAnsi="Cordia New" w:cs="Cordia New"/>
              <w:sz w:val="28"/>
              <w:szCs w:val="28"/>
            </w:rPr>
          </w:rPrChange>
        </w:rPr>
      </w:pPr>
      <w:ins w:id="521" w:author="...AMI-TEN... ." w:date="2020-02-05T17:09:00Z"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522" w:author="...AMI-TEN... ." w:date="2020-02-05T17:11:00Z">
              <w:rPr>
                <w:cs/>
                <w:lang w:bidi="th-TH"/>
              </w:rPr>
            </w:rPrChange>
          </w:rPr>
          <w:t xml:space="preserve">เลื่อนวันในการ </w:t>
        </w:r>
        <w:r w:rsidRPr="007B7DAE">
          <w:rPr>
            <w:rFonts w:asciiTheme="minorBidi" w:hAnsiTheme="minorBidi" w:cstheme="minorBidi"/>
            <w:sz w:val="28"/>
            <w:szCs w:val="28"/>
            <w:rPrChange w:id="523" w:author="...AMI-TEN... ." w:date="2020-02-05T17:11:00Z">
              <w:rPr/>
            </w:rPrChange>
          </w:rPr>
          <w:t>public web portal</w:t>
        </w:r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524" w:author="...AMI-TEN... ." w:date="2020-02-05T17:11:00Z">
              <w:rPr>
                <w:cs/>
                <w:lang w:bidi="th-TH"/>
              </w:rPr>
            </w:rPrChange>
          </w:rPr>
          <w:t xml:space="preserve"> เพื่อรอเอกสาร </w:t>
        </w:r>
        <w:r w:rsidRPr="007B7DAE">
          <w:rPr>
            <w:rFonts w:asciiTheme="minorBidi" w:hAnsiTheme="minorBidi" w:cstheme="minorBidi"/>
            <w:sz w:val="28"/>
            <w:szCs w:val="28"/>
            <w:rPrChange w:id="525" w:author="...AMI-TEN... ." w:date="2020-02-05T17:11:00Z">
              <w:rPr/>
            </w:rPrChange>
          </w:rPr>
          <w:t xml:space="preserve">upload </w:t>
        </w:r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526" w:author="...AMI-TEN... ." w:date="2020-02-05T17:11:00Z">
              <w:rPr>
                <w:cs/>
                <w:lang w:bidi="th-TH"/>
              </w:rPr>
            </w:rPrChange>
          </w:rPr>
          <w:t>ขึ้นแล้วเสร็จ</w:t>
        </w:r>
      </w:ins>
    </w:p>
    <w:p w14:paraId="3DAE9F6E" w14:textId="77777777" w:rsidR="007B7DAE" w:rsidRPr="007B7DAE" w:rsidRDefault="007B7DAE" w:rsidP="007B7DAE">
      <w:pPr>
        <w:pStyle w:val="ListParagraph"/>
        <w:numPr>
          <w:ilvl w:val="3"/>
          <w:numId w:val="33"/>
        </w:numPr>
        <w:spacing w:before="0" w:after="0"/>
        <w:textAlignment w:val="center"/>
        <w:rPr>
          <w:ins w:id="527" w:author="...AMI-TEN... ." w:date="2020-02-05T17:09:00Z"/>
          <w:rFonts w:asciiTheme="minorBidi" w:hAnsiTheme="minorBidi" w:cstheme="minorBidi"/>
          <w:sz w:val="28"/>
          <w:szCs w:val="28"/>
          <w:rPrChange w:id="528" w:author="...AMI-TEN... ." w:date="2020-02-05T17:11:00Z">
            <w:rPr>
              <w:ins w:id="529" w:author="...AMI-TEN... ." w:date="2020-02-05T17:09:00Z"/>
              <w:rFonts w:ascii="Cordia New" w:hAnsi="Cordia New" w:cs="Cordia New"/>
              <w:sz w:val="28"/>
              <w:szCs w:val="28"/>
            </w:rPr>
          </w:rPrChange>
        </w:rPr>
      </w:pPr>
      <w:ins w:id="530" w:author="...AMI-TEN... ." w:date="2020-02-05T17:09:00Z"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531" w:author="...AMI-TEN... ." w:date="2020-02-05T17:11:00Z">
              <w:rPr>
                <w:cs/>
                <w:lang w:bidi="th-TH"/>
              </w:rPr>
            </w:rPrChange>
          </w:rPr>
          <w:t xml:space="preserve">ให้ทำการ </w:t>
        </w:r>
        <w:r w:rsidRPr="007B7DAE">
          <w:rPr>
            <w:rFonts w:asciiTheme="minorBidi" w:hAnsiTheme="minorBidi" w:cstheme="minorBidi"/>
            <w:sz w:val="28"/>
            <w:szCs w:val="28"/>
            <w:rPrChange w:id="532" w:author="...AMI-TEN... ." w:date="2020-02-05T17:11:00Z">
              <w:rPr/>
            </w:rPrChange>
          </w:rPr>
          <w:t xml:space="preserve">link </w:t>
        </w:r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533" w:author="...AMI-TEN... ." w:date="2020-02-05T17:11:00Z">
              <w:rPr>
                <w:cs/>
                <w:lang w:bidi="th-TH"/>
              </w:rPr>
            </w:rPrChange>
          </w:rPr>
          <w:t xml:space="preserve">การเปิดเอกสารไปที่ </w:t>
        </w:r>
        <w:r w:rsidRPr="007B7DAE">
          <w:rPr>
            <w:rFonts w:asciiTheme="minorBidi" w:hAnsiTheme="minorBidi" w:cstheme="minorBidi"/>
            <w:sz w:val="28"/>
            <w:szCs w:val="28"/>
            <w:rPrChange w:id="534" w:author="...AMI-TEN... ." w:date="2020-02-05T17:11:00Z">
              <w:rPr/>
            </w:rPrChange>
          </w:rPr>
          <w:t>web portal</w:t>
        </w:r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535" w:author="...AMI-TEN... ." w:date="2020-02-05T17:11:00Z">
              <w:rPr>
                <w:cs/>
                <w:lang w:bidi="th-TH"/>
              </w:rPr>
            </w:rPrChange>
          </w:rPr>
          <w:t xml:space="preserve"> เก่า</w:t>
        </w:r>
      </w:ins>
    </w:p>
    <w:p w14:paraId="3E9308DF" w14:textId="768E6FDD" w:rsidR="007B7DAE" w:rsidRPr="007B7DAE" w:rsidRDefault="007B7DAE">
      <w:pPr>
        <w:pStyle w:val="ListParagraph"/>
        <w:numPr>
          <w:ilvl w:val="1"/>
          <w:numId w:val="33"/>
        </w:numPr>
        <w:spacing w:before="0" w:after="0"/>
        <w:textAlignment w:val="center"/>
        <w:rPr>
          <w:ins w:id="536" w:author="...AMI-TEN... ." w:date="2020-02-05T17:08:00Z"/>
          <w:rFonts w:asciiTheme="minorBidi" w:hAnsiTheme="minorBidi" w:cstheme="minorBidi"/>
          <w:sz w:val="28"/>
          <w:szCs w:val="28"/>
          <w:rPrChange w:id="537" w:author="...AMI-TEN... ." w:date="2020-02-05T17:11:00Z">
            <w:rPr>
              <w:ins w:id="538" w:author="...AMI-TEN... ." w:date="2020-02-05T17:08:00Z"/>
              <w:lang w:bidi="th-TH"/>
            </w:rPr>
          </w:rPrChange>
        </w:rPr>
        <w:pPrChange w:id="539" w:author="...AMI-TEN... ." w:date="2020-02-05T17:10:00Z">
          <w:pPr>
            <w:pStyle w:val="NormalBullet"/>
            <w:numPr>
              <w:numId w:val="33"/>
            </w:numPr>
            <w:spacing w:before="0" w:after="0"/>
            <w:ind w:left="360" w:hanging="360"/>
          </w:pPr>
        </w:pPrChange>
      </w:pPr>
      <w:ins w:id="540" w:author="...AMI-TEN... ." w:date="2020-02-05T17:09:00Z"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541" w:author="...AMI-TEN... ." w:date="2020-02-05T17:11:00Z">
              <w:rPr>
                <w:cs/>
                <w:lang w:bidi="th-TH"/>
              </w:rPr>
            </w:rPrChange>
          </w:rPr>
          <w:t xml:space="preserve">ให้ </w:t>
        </w:r>
        <w:r w:rsidRPr="007B7DAE">
          <w:rPr>
            <w:rFonts w:asciiTheme="minorBidi" w:hAnsiTheme="minorBidi" w:cstheme="minorBidi"/>
            <w:sz w:val="28"/>
            <w:szCs w:val="28"/>
            <w:rPrChange w:id="542" w:author="...AMI-TEN... ." w:date="2020-02-05T17:11:00Z">
              <w:rPr/>
            </w:rPrChange>
          </w:rPr>
          <w:t xml:space="preserve">User </w:t>
        </w:r>
        <w:r w:rsidRPr="007B7DAE">
          <w:rPr>
            <w:rFonts w:asciiTheme="minorBidi" w:hAnsiTheme="minorBidi" w:cstheme="minorBidi"/>
            <w:sz w:val="28"/>
            <w:szCs w:val="28"/>
            <w:cs/>
            <w:lang w:bidi="th-TH"/>
            <w:rPrChange w:id="543" w:author="...AMI-TEN... ." w:date="2020-02-05T17:11:00Z">
              <w:rPr>
                <w:cs/>
                <w:lang w:bidi="th-TH"/>
              </w:rPr>
            </w:rPrChange>
          </w:rPr>
          <w:t>กำหนดวันที่แล้วเสร็จของการส่งมอบเอกสารที่ตรวจสอบแล้ว</w:t>
        </w:r>
      </w:ins>
    </w:p>
    <w:p w14:paraId="135B5C49" w14:textId="77777777" w:rsidR="007B7DAE" w:rsidRPr="007B7DAE" w:rsidDel="000B4BC5" w:rsidRDefault="007B7DAE">
      <w:pPr>
        <w:pStyle w:val="ListParagraph"/>
        <w:ind w:left="0"/>
        <w:rPr>
          <w:moveFrom w:id="544" w:author="...AMI-TEN... ." w:date="2020-02-05T17:00:00Z"/>
          <w:rFonts w:asciiTheme="minorBidi" w:hAnsiTheme="minorBidi" w:cstheme="minorBidi"/>
          <w:b/>
          <w:bCs/>
          <w:sz w:val="28"/>
          <w:szCs w:val="28"/>
          <w:lang w:bidi="th-TH"/>
          <w:rPrChange w:id="545" w:author="...AMI-TEN... ." w:date="2020-02-05T17:11:00Z">
            <w:rPr>
              <w:moveFrom w:id="546" w:author="...AMI-TEN... ." w:date="2020-02-05T17:00:00Z"/>
              <w:rFonts w:ascii="CordiaUPC" w:hAnsi="CordiaUPC" w:cs="CordiaUPC"/>
              <w:sz w:val="28"/>
              <w:szCs w:val="28"/>
              <w:lang w:bidi="th-TH"/>
            </w:rPr>
          </w:rPrChange>
        </w:rPr>
        <w:pPrChange w:id="547" w:author="...AMI-TEN... ." w:date="2020-02-05T17:08:00Z">
          <w:pPr>
            <w:pStyle w:val="ListParagraph"/>
            <w:numPr>
              <w:ilvl w:val="1"/>
              <w:numId w:val="33"/>
            </w:numPr>
            <w:ind w:left="792" w:hanging="432"/>
          </w:pPr>
        </w:pPrChange>
      </w:pPr>
    </w:p>
    <w:moveFromRangeEnd w:id="428"/>
    <w:p w14:paraId="0EF83187" w14:textId="77777777" w:rsidR="007B7DAE" w:rsidRPr="007B7DAE" w:rsidRDefault="00161848">
      <w:pPr>
        <w:pStyle w:val="NormalBullet"/>
        <w:spacing w:before="0" w:after="0"/>
        <w:rPr>
          <w:ins w:id="548" w:author="...AMI-TEN... ." w:date="2020-02-05T17:07:00Z"/>
          <w:rFonts w:asciiTheme="minorBidi" w:hAnsiTheme="minorBidi" w:cstheme="minorBidi"/>
          <w:sz w:val="28"/>
          <w:szCs w:val="28"/>
          <w:rPrChange w:id="549" w:author="...AMI-TEN... ." w:date="2020-02-05T17:11:00Z">
            <w:rPr>
              <w:ins w:id="550" w:author="...AMI-TEN... ." w:date="2020-02-05T17:07:00Z"/>
              <w:rFonts w:asciiTheme="minorBidi" w:hAnsiTheme="minorBidi" w:cstheme="minorBidi"/>
              <w:sz w:val="28"/>
              <w:szCs w:val="28"/>
              <w:lang w:bidi="th-TH"/>
            </w:rPr>
          </w:rPrChange>
        </w:rPr>
        <w:pPrChange w:id="551" w:author="...AMI-TEN... ." w:date="2020-02-05T17:08:00Z">
          <w:pPr>
            <w:pStyle w:val="NormalBullet"/>
            <w:numPr>
              <w:numId w:val="33"/>
            </w:numPr>
            <w:spacing w:before="0" w:after="0"/>
            <w:ind w:left="360" w:hanging="360"/>
          </w:pPr>
        </w:pPrChange>
      </w:pPr>
      <w:del w:id="552" w:author="...AMI-TEN... ." w:date="2020-02-05T17:07:00Z">
        <w:r w:rsidRPr="007B7DAE" w:rsidDel="007B7DAE">
          <w:rPr>
            <w:rFonts w:asciiTheme="minorBidi" w:hAnsiTheme="minorBidi" w:cstheme="minorBidi"/>
            <w:sz w:val="28"/>
            <w:szCs w:val="28"/>
            <w:lang w:bidi="th-TH"/>
          </w:rPr>
          <w:delText>P</w:delText>
        </w:r>
      </w:del>
    </w:p>
    <w:p w14:paraId="35AB5223" w14:textId="6290C854" w:rsidR="00161848" w:rsidRPr="007B7DAE" w:rsidRDefault="007B7DAE" w:rsidP="001431C6">
      <w:pPr>
        <w:pStyle w:val="NormalBullet"/>
        <w:numPr>
          <w:ilvl w:val="0"/>
          <w:numId w:val="33"/>
        </w:numPr>
        <w:spacing w:before="0" w:after="0"/>
        <w:rPr>
          <w:rFonts w:asciiTheme="minorBidi" w:hAnsiTheme="minorBidi" w:cstheme="minorBidi"/>
          <w:sz w:val="28"/>
          <w:szCs w:val="28"/>
          <w:rPrChange w:id="553" w:author="...AMI-TEN... ." w:date="2020-02-05T17:11:00Z">
            <w:rPr>
              <w:rFonts w:ascii="CordiaUPC" w:hAnsi="CordiaUPC" w:cs="CordiaUPC"/>
              <w:sz w:val="28"/>
              <w:szCs w:val="28"/>
            </w:rPr>
          </w:rPrChange>
        </w:rPr>
      </w:pPr>
      <w:ins w:id="554" w:author="...AMI-TEN... ." w:date="2020-02-05T17:07:00Z">
        <w:r w:rsidRPr="007B7DAE">
          <w:rPr>
            <w:rFonts w:asciiTheme="minorBidi" w:hAnsiTheme="minorBidi" w:cstheme="minorBidi"/>
            <w:sz w:val="28"/>
            <w:szCs w:val="28"/>
            <w:lang w:bidi="th-TH"/>
          </w:rPr>
          <w:t>P</w:t>
        </w:r>
      </w:ins>
      <w:r w:rsidR="00161848" w:rsidRPr="007B7DAE">
        <w:rPr>
          <w:rFonts w:asciiTheme="minorBidi" w:hAnsiTheme="minorBidi" w:cstheme="minorBidi"/>
          <w:sz w:val="28"/>
          <w:szCs w:val="28"/>
          <w:lang w:bidi="th-TH"/>
        </w:rPr>
        <w:t xml:space="preserve">lan </w:t>
      </w:r>
      <w:r w:rsidR="00161848" w:rsidRPr="007B7DAE">
        <w:rPr>
          <w:rFonts w:asciiTheme="minorBidi" w:hAnsiTheme="minorBidi" w:cstheme="minorBidi"/>
          <w:sz w:val="28"/>
          <w:szCs w:val="28"/>
          <w:cs/>
          <w:lang w:bidi="th-TH"/>
        </w:rPr>
        <w:t xml:space="preserve">นำ </w:t>
      </w:r>
      <w:r w:rsidR="00161848" w:rsidRPr="007B7DAE">
        <w:rPr>
          <w:rFonts w:asciiTheme="minorBidi" w:hAnsiTheme="minorBidi" w:cstheme="minorBidi"/>
          <w:sz w:val="28"/>
          <w:szCs w:val="28"/>
          <w:lang w:bidi="th-TH"/>
        </w:rPr>
        <w:t xml:space="preserve">Site </w:t>
      </w:r>
      <w:r w:rsidR="00161848" w:rsidRPr="007B7DAE">
        <w:rPr>
          <w:rFonts w:asciiTheme="minorBidi" w:hAnsiTheme="minorBidi" w:cstheme="minorBidi"/>
          <w:sz w:val="28"/>
          <w:szCs w:val="28"/>
          <w:cs/>
          <w:lang w:bidi="th-TH"/>
        </w:rPr>
        <w:t>ขึ้น รอบเดียว</w:t>
      </w:r>
    </w:p>
    <w:p w14:paraId="49FB053D" w14:textId="3F8B1D4B" w:rsidR="00161848" w:rsidRPr="007B7DAE" w:rsidRDefault="00161848" w:rsidP="00B90DF7">
      <w:pPr>
        <w:pStyle w:val="NormalBullet"/>
        <w:numPr>
          <w:ilvl w:val="1"/>
          <w:numId w:val="33"/>
        </w:numPr>
        <w:spacing w:before="0" w:after="0"/>
        <w:rPr>
          <w:ins w:id="555" w:author="...AMI-TEN... ." w:date="2020-02-05T17:11:00Z"/>
          <w:rFonts w:asciiTheme="minorBidi" w:hAnsiTheme="minorBidi" w:cstheme="minorBidi"/>
          <w:sz w:val="28"/>
          <w:szCs w:val="28"/>
          <w:rPrChange w:id="556" w:author="...AMI-TEN... ." w:date="2020-02-05T17:11:00Z">
            <w:rPr>
              <w:ins w:id="557" w:author="...AMI-TEN... ." w:date="2020-02-05T17:11:00Z"/>
              <w:rFonts w:asciiTheme="minorBidi" w:hAnsiTheme="minorBidi" w:cstheme="minorBidi"/>
              <w:sz w:val="28"/>
              <w:szCs w:val="28"/>
              <w:lang w:val="en-US" w:bidi="th-TH"/>
            </w:rPr>
          </w:rPrChange>
        </w:rPr>
      </w:pPr>
      <w:r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558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 xml:space="preserve">เมนู สกญ ขึ้นตามหลัง </w:t>
      </w:r>
      <w:r w:rsidRPr="007B7DAE">
        <w:rPr>
          <w:rFonts w:asciiTheme="minorBidi" w:hAnsiTheme="minorBidi" w:cstheme="minorBidi"/>
          <w:sz w:val="28"/>
          <w:szCs w:val="28"/>
          <w:lang w:val="en-US" w:bidi="th-TH"/>
          <w:rPrChange w:id="559" w:author="...AMI-TEN... ." w:date="2020-02-05T17:11:00Z">
            <w:rPr>
              <w:rFonts w:ascii="CordiaUPC" w:hAnsi="CordiaUPC" w:cs="CordiaUPC"/>
              <w:sz w:val="28"/>
              <w:szCs w:val="28"/>
              <w:lang w:val="en-US" w:bidi="th-TH"/>
            </w:rPr>
          </w:rPrChange>
        </w:rPr>
        <w:t>Go live lot 1</w:t>
      </w:r>
      <w:r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560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 xml:space="preserve"> </w:t>
      </w:r>
      <w:r w:rsidRPr="007B7DAE">
        <w:rPr>
          <w:rFonts w:asciiTheme="minorBidi" w:hAnsiTheme="minorBidi" w:cs="Cordia New"/>
          <w:sz w:val="28"/>
          <w:szCs w:val="28"/>
          <w:cs/>
          <w:lang w:val="en-US" w:bidi="th-TH"/>
          <w:rPrChange w:id="561" w:author="...AMI-TEN... ." w:date="2020-02-05T17:11:00Z">
            <w:rPr>
              <w:rFonts w:ascii="CordiaUPC" w:hAnsi="CordiaUPC" w:cs="CordiaUPC"/>
              <w:sz w:val="28"/>
              <w:szCs w:val="28"/>
              <w:lang w:val="en-US" w:bidi="th-TH"/>
            </w:rPr>
          </w:rPrChange>
        </w:rPr>
        <w:t>(</w:t>
      </w:r>
      <w:r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562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>รอสรุป</w:t>
      </w:r>
      <w:r w:rsidRPr="007B7DAE">
        <w:rPr>
          <w:rFonts w:asciiTheme="minorBidi" w:hAnsiTheme="minorBidi" w:cs="Cordia New"/>
          <w:sz w:val="28"/>
          <w:szCs w:val="28"/>
          <w:cs/>
          <w:lang w:val="en-US" w:bidi="th-TH"/>
          <w:rPrChange w:id="563" w:author="...AMI-TEN... ." w:date="2020-02-05T17:11:00Z">
            <w:rPr>
              <w:rFonts w:ascii="CordiaUPC" w:hAnsi="CordiaUPC" w:cs="CordiaUPC"/>
              <w:sz w:val="28"/>
              <w:szCs w:val="28"/>
              <w:lang w:val="en-US" w:bidi="th-TH"/>
            </w:rPr>
          </w:rPrChange>
        </w:rPr>
        <w:t>)</w:t>
      </w:r>
      <w:r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564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 xml:space="preserve"> </w:t>
      </w:r>
    </w:p>
    <w:p w14:paraId="56EF97EB" w14:textId="77777777" w:rsidR="007B7DAE" w:rsidRPr="007B7DAE" w:rsidRDefault="007B7DAE">
      <w:pPr>
        <w:pStyle w:val="NormalBullet"/>
        <w:spacing w:before="0" w:after="0"/>
        <w:ind w:left="792"/>
        <w:rPr>
          <w:rFonts w:asciiTheme="minorBidi" w:hAnsiTheme="minorBidi" w:cstheme="minorBidi"/>
          <w:sz w:val="28"/>
          <w:szCs w:val="28"/>
          <w:rPrChange w:id="565" w:author="...AMI-TEN... ." w:date="2020-02-05T17:11:00Z">
            <w:rPr>
              <w:rFonts w:ascii="CordiaUPC" w:hAnsi="CordiaUPC" w:cs="CordiaUPC"/>
              <w:sz w:val="28"/>
              <w:szCs w:val="28"/>
            </w:rPr>
          </w:rPrChange>
        </w:rPr>
        <w:pPrChange w:id="566" w:author="...AMI-TEN... ." w:date="2020-02-05T17:11:00Z">
          <w:pPr>
            <w:pStyle w:val="NormalBullet"/>
            <w:numPr>
              <w:ilvl w:val="1"/>
              <w:numId w:val="33"/>
            </w:numPr>
            <w:spacing w:before="0" w:after="0"/>
            <w:ind w:left="792" w:hanging="432"/>
          </w:pPr>
        </w:pPrChange>
      </w:pPr>
    </w:p>
    <w:p w14:paraId="49BCB509" w14:textId="457FAA1C" w:rsidR="00DD4020" w:rsidRPr="007B7DAE" w:rsidRDefault="00FC6704" w:rsidP="00B90DF7">
      <w:pPr>
        <w:pStyle w:val="NormalBullet"/>
        <w:spacing w:before="0" w:after="0"/>
        <w:rPr>
          <w:rFonts w:asciiTheme="minorBidi" w:hAnsiTheme="minorBidi" w:cstheme="minorBidi"/>
          <w:sz w:val="28"/>
          <w:szCs w:val="28"/>
          <w:cs/>
          <w:lang w:val="en-US" w:bidi="th-TH"/>
          <w:rPrChange w:id="567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</w:pPr>
      <w:proofErr w:type="gramStart"/>
      <w:r w:rsidRPr="007B7DAE">
        <w:rPr>
          <w:rFonts w:asciiTheme="minorBidi" w:hAnsiTheme="minorBidi" w:cstheme="minorBidi"/>
          <w:sz w:val="28"/>
          <w:szCs w:val="28"/>
          <w:lang w:val="en-US" w:bidi="th-TH"/>
          <w:rPrChange w:id="568" w:author="...AMI-TEN... ." w:date="2020-02-05T17:11:00Z">
            <w:rPr>
              <w:rFonts w:ascii="CordiaUPC" w:hAnsi="CordiaUPC" w:cs="CordiaUPC"/>
              <w:sz w:val="28"/>
              <w:szCs w:val="28"/>
              <w:lang w:val="en-US" w:bidi="th-TH"/>
            </w:rPr>
          </w:rPrChange>
        </w:rPr>
        <w:t xml:space="preserve">Note </w:t>
      </w:r>
      <w:r w:rsidRPr="007B7DAE">
        <w:rPr>
          <w:rFonts w:asciiTheme="minorBidi" w:hAnsiTheme="minorBidi" w:cs="Cordia New"/>
          <w:sz w:val="28"/>
          <w:szCs w:val="28"/>
          <w:cs/>
          <w:lang w:val="en-US" w:bidi="th-TH"/>
          <w:rPrChange w:id="569" w:author="...AMI-TEN... ." w:date="2020-02-05T17:11:00Z">
            <w:rPr>
              <w:rFonts w:ascii="CordiaUPC" w:hAnsi="CordiaUPC" w:cs="CordiaUPC"/>
              <w:sz w:val="28"/>
              <w:szCs w:val="28"/>
              <w:lang w:val="en-US" w:bidi="th-TH"/>
            </w:rPr>
          </w:rPrChange>
        </w:rPr>
        <w:t>:</w:t>
      </w:r>
      <w:proofErr w:type="gramEnd"/>
      <w:r w:rsidRPr="007B7DAE">
        <w:rPr>
          <w:rFonts w:asciiTheme="minorBidi" w:hAnsiTheme="minorBidi" w:cs="Cordia New"/>
          <w:sz w:val="28"/>
          <w:szCs w:val="28"/>
          <w:cs/>
          <w:lang w:val="en-US" w:bidi="th-TH"/>
          <w:rPrChange w:id="570" w:author="...AMI-TEN... ." w:date="2020-02-05T17:11:00Z">
            <w:rPr>
              <w:rFonts w:ascii="CordiaUPC" w:hAnsi="CordiaUPC" w:cs="CordiaUPC"/>
              <w:sz w:val="28"/>
              <w:szCs w:val="28"/>
              <w:lang w:val="en-US" w:bidi="th-TH"/>
            </w:rPr>
          </w:rPrChange>
        </w:rPr>
        <w:t xml:space="preserve"> </w:t>
      </w:r>
      <w:ins w:id="571" w:author="...AMI-TEN... ." w:date="2020-02-05T17:11:00Z">
        <w:r w:rsidR="007B7DAE">
          <w:rPr>
            <w:rFonts w:asciiTheme="minorBidi" w:hAnsiTheme="minorBidi" w:cstheme="minorBidi" w:hint="cs"/>
            <w:sz w:val="28"/>
            <w:szCs w:val="28"/>
            <w:cs/>
            <w:lang w:val="en-US" w:bidi="th-TH"/>
          </w:rPr>
          <w:t>เอกสา</w:t>
        </w:r>
      </w:ins>
      <w:ins w:id="572" w:author="...AMI-TEN... ." w:date="2020-02-05T17:12:00Z">
        <w:r w:rsidR="007B7DAE">
          <w:rPr>
            <w:rFonts w:asciiTheme="minorBidi" w:hAnsiTheme="minorBidi" w:cstheme="minorBidi" w:hint="cs"/>
            <w:sz w:val="28"/>
            <w:szCs w:val="28"/>
            <w:cs/>
            <w:lang w:val="en-US" w:bidi="th-TH"/>
          </w:rPr>
          <w:t>รที่นำออกมาจากระบบเก่า</w:t>
        </w:r>
      </w:ins>
      <w:del w:id="573" w:author="...AMI-TEN... ." w:date="2020-02-05T17:12:00Z">
        <w:r w:rsidRPr="007B7DAE" w:rsidDel="007B7DAE">
          <w:rPr>
            <w:rFonts w:asciiTheme="minorBidi" w:hAnsiTheme="minorBidi" w:cstheme="minorBidi"/>
            <w:sz w:val="28"/>
            <w:szCs w:val="28"/>
            <w:cs/>
            <w:lang w:val="en-US" w:bidi="th-TH"/>
            <w:rPrChange w:id="574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val="en-US" w:bidi="th-TH"/>
              </w:rPr>
            </w:rPrChange>
          </w:rPr>
          <w:delText>ส่วน</w:delText>
        </w:r>
      </w:del>
      <w:r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575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>ที่ทีม</w:t>
      </w:r>
      <w:ins w:id="576" w:author="...AMI-TEN... ." w:date="2020-02-05T17:12:00Z">
        <w:r w:rsidR="007B7DAE">
          <w:rPr>
            <w:rFonts w:asciiTheme="minorBidi" w:hAnsiTheme="minorBidi" w:cstheme="minorBidi" w:hint="cs"/>
            <w:sz w:val="28"/>
            <w:szCs w:val="28"/>
            <w:cs/>
            <w:lang w:val="en-US" w:bidi="th-TH"/>
          </w:rPr>
          <w:t>พัฒนา</w:t>
        </w:r>
      </w:ins>
      <w:r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577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>ดำเนินการ</w:t>
      </w:r>
      <w:ins w:id="578" w:author="...AMI-TEN... ." w:date="2020-02-05T17:12:00Z">
        <w:r w:rsidR="007B7DAE">
          <w:rPr>
            <w:rFonts w:asciiTheme="minorBidi" w:hAnsiTheme="minorBidi" w:cstheme="minorBidi" w:hint="cs"/>
            <w:sz w:val="28"/>
            <w:szCs w:val="28"/>
            <w:cs/>
            <w:lang w:val="en-US" w:bidi="th-TH"/>
          </w:rPr>
          <w:t>นำออกมา</w:t>
        </w:r>
      </w:ins>
      <w:r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579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 xml:space="preserve">ให้ </w:t>
      </w:r>
      <w:del w:id="580" w:author="...AMI-TEN... ." w:date="2020-02-05T17:12:00Z">
        <w:r w:rsidRPr="007B7DAE" w:rsidDel="007B7DAE">
          <w:rPr>
            <w:rFonts w:asciiTheme="minorBidi" w:hAnsiTheme="minorBidi" w:cstheme="minorBidi"/>
            <w:sz w:val="28"/>
            <w:szCs w:val="28"/>
            <w:lang w:val="en-US" w:bidi="th-TH"/>
            <w:rPrChange w:id="581" w:author="...AMI-TEN... ." w:date="2020-02-05T17:11:00Z">
              <w:rPr>
                <w:rFonts w:ascii="CordiaUPC" w:hAnsi="CordiaUPC" w:cs="CordiaUPC"/>
                <w:sz w:val="28"/>
                <w:szCs w:val="28"/>
                <w:lang w:val="en-US" w:bidi="th-TH"/>
              </w:rPr>
            </w:rPrChange>
          </w:rPr>
          <w:delText>Pa</w:delText>
        </w:r>
        <w:r w:rsidR="0098587B" w:rsidRPr="007B7DAE" w:rsidDel="007B7DAE">
          <w:rPr>
            <w:rFonts w:asciiTheme="minorBidi" w:hAnsiTheme="minorBidi" w:cstheme="minorBidi"/>
            <w:sz w:val="28"/>
            <w:szCs w:val="28"/>
            <w:lang w:val="en-US" w:bidi="th-TH"/>
            <w:rPrChange w:id="582" w:author="...AMI-TEN... ." w:date="2020-02-05T17:11:00Z">
              <w:rPr>
                <w:rFonts w:ascii="CordiaUPC" w:hAnsi="CordiaUPC" w:cs="CordiaUPC"/>
                <w:sz w:val="28"/>
                <w:szCs w:val="28"/>
                <w:lang w:val="en-US" w:bidi="th-TH"/>
              </w:rPr>
            </w:rPrChange>
          </w:rPr>
          <w:delText xml:space="preserve">th </w:delText>
        </w:r>
      </w:del>
      <w:r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583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 xml:space="preserve">มีเอกสาร </w:t>
      </w:r>
      <w:r w:rsidRPr="007B7DAE">
        <w:rPr>
          <w:rFonts w:asciiTheme="minorBidi" w:hAnsiTheme="minorBidi" w:cstheme="minorBidi"/>
          <w:sz w:val="28"/>
          <w:szCs w:val="28"/>
          <w:lang w:val="en-US" w:bidi="th-TH"/>
          <w:rPrChange w:id="584" w:author="...AMI-TEN... ." w:date="2020-02-05T17:11:00Z">
            <w:rPr>
              <w:rFonts w:ascii="CordiaUPC" w:hAnsi="CordiaUPC" w:cs="CordiaUPC"/>
              <w:sz w:val="28"/>
              <w:szCs w:val="28"/>
              <w:lang w:val="en-US" w:bidi="th-TH"/>
            </w:rPr>
          </w:rPrChange>
        </w:rPr>
        <w:t>2</w:t>
      </w:r>
      <w:r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585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 xml:space="preserve"> ไฟล์ </w:t>
      </w:r>
      <w:r w:rsidR="005B5A67"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586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 xml:space="preserve">บน </w:t>
      </w:r>
      <w:r w:rsidR="005B5A67" w:rsidRPr="007B7DAE">
        <w:rPr>
          <w:rFonts w:asciiTheme="minorBidi" w:hAnsiTheme="minorBidi" w:cstheme="minorBidi"/>
          <w:sz w:val="28"/>
          <w:szCs w:val="28"/>
          <w:lang w:val="en-US" w:bidi="th-TH"/>
          <w:rPrChange w:id="587" w:author="...AMI-TEN... ." w:date="2020-02-05T17:11:00Z">
            <w:rPr>
              <w:rFonts w:ascii="CordiaUPC" w:hAnsi="CordiaUPC" w:cs="CordiaUPC"/>
              <w:sz w:val="28"/>
              <w:szCs w:val="28"/>
              <w:lang w:val="en-US" w:bidi="th-TH"/>
            </w:rPr>
          </w:rPrChange>
        </w:rPr>
        <w:t>Site</w:t>
      </w:r>
      <w:r w:rsidR="005B5A67"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588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 xml:space="preserve"> มีชื่อไฟล์</w:t>
      </w:r>
      <w:r w:rsidR="005B5A67" w:rsidRPr="007B7DAE">
        <w:rPr>
          <w:rFonts w:asciiTheme="minorBidi" w:hAnsiTheme="minorBidi" w:cstheme="minorBidi"/>
          <w:sz w:val="28"/>
          <w:szCs w:val="28"/>
          <w:lang w:val="en-US" w:bidi="th-TH"/>
          <w:rPrChange w:id="589" w:author="...AMI-TEN... ." w:date="2020-02-05T17:11:00Z">
            <w:rPr>
              <w:rFonts w:ascii="CordiaUPC" w:hAnsi="CordiaUPC" w:cs="CordiaUPC"/>
              <w:sz w:val="28"/>
              <w:szCs w:val="28"/>
              <w:lang w:val="en-US" w:bidi="th-TH"/>
            </w:rPr>
          </w:rPrChange>
        </w:rPr>
        <w:t xml:space="preserve">, </w:t>
      </w:r>
      <w:r w:rsidR="005B5A67"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590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>รายการเอกสาร</w:t>
      </w:r>
      <w:r w:rsidR="005B5A67" w:rsidRPr="007B7DAE">
        <w:rPr>
          <w:rFonts w:asciiTheme="minorBidi" w:hAnsiTheme="minorBidi" w:cstheme="minorBidi"/>
          <w:sz w:val="28"/>
          <w:szCs w:val="28"/>
          <w:lang w:val="en-US" w:bidi="th-TH"/>
          <w:rPrChange w:id="591" w:author="...AMI-TEN... ." w:date="2020-02-05T17:11:00Z">
            <w:rPr>
              <w:rFonts w:ascii="CordiaUPC" w:hAnsi="CordiaUPC" w:cs="CordiaUPC"/>
              <w:sz w:val="28"/>
              <w:szCs w:val="28"/>
              <w:lang w:val="en-US" w:bidi="th-TH"/>
            </w:rPr>
          </w:rPrChange>
        </w:rPr>
        <w:t>, Physical</w:t>
      </w:r>
      <w:r w:rsidR="00C4213E"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592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 xml:space="preserve"> ไฟล์ เป็น </w:t>
      </w:r>
      <w:r w:rsidR="00C4213E" w:rsidRPr="007B7DAE">
        <w:rPr>
          <w:rFonts w:asciiTheme="minorBidi" w:hAnsiTheme="minorBidi" w:cstheme="minorBidi"/>
          <w:sz w:val="28"/>
          <w:szCs w:val="28"/>
          <w:lang w:val="en-US" w:bidi="th-TH"/>
          <w:rPrChange w:id="593" w:author="...AMI-TEN... ." w:date="2020-02-05T17:11:00Z">
            <w:rPr>
              <w:rFonts w:ascii="CordiaUPC" w:hAnsi="CordiaUPC" w:cs="CordiaUPC"/>
              <w:sz w:val="28"/>
              <w:szCs w:val="28"/>
              <w:lang w:val="en-US" w:bidi="th-TH"/>
            </w:rPr>
          </w:rPrChange>
        </w:rPr>
        <w:t xml:space="preserve">0 </w:t>
      </w:r>
      <w:r w:rsidR="00C4213E"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594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 xml:space="preserve">ไบต์ </w:t>
      </w:r>
      <w:ins w:id="595" w:author="...AMI-TEN... ." w:date="2020-02-05T17:12:00Z">
        <w:r w:rsidR="007B7DAE">
          <w:rPr>
            <w:rFonts w:asciiTheme="minorBidi" w:hAnsiTheme="minorBidi" w:cstheme="minorBidi" w:hint="cs"/>
            <w:sz w:val="28"/>
            <w:szCs w:val="28"/>
            <w:cs/>
            <w:lang w:val="en-US" w:bidi="th-TH"/>
          </w:rPr>
          <w:t>ให้</w:t>
        </w:r>
      </w:ins>
      <w:del w:id="596" w:author="...AMI-TEN... ." w:date="2020-02-05T17:12:00Z">
        <w:r w:rsidR="00C4213E" w:rsidRPr="007B7DAE" w:rsidDel="007B7DAE">
          <w:rPr>
            <w:rFonts w:asciiTheme="minorBidi" w:hAnsiTheme="minorBidi" w:cstheme="minorBidi"/>
            <w:sz w:val="28"/>
            <w:szCs w:val="28"/>
            <w:cs/>
            <w:lang w:val="en-US" w:bidi="th-TH"/>
            <w:rPrChange w:id="597" w:author="...AMI-TEN... ." w:date="2020-02-05T17:11:00Z">
              <w:rPr>
                <w:rFonts w:ascii="CordiaUPC" w:hAnsi="CordiaUPC" w:cs="CordiaUPC"/>
                <w:sz w:val="28"/>
                <w:szCs w:val="28"/>
                <w:cs/>
                <w:lang w:val="en-US" w:bidi="th-TH"/>
              </w:rPr>
            </w:rPrChange>
          </w:rPr>
          <w:delText>รบกวน</w:delText>
        </w:r>
      </w:del>
      <w:r w:rsidR="00C4213E"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598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 xml:space="preserve"> </w:t>
      </w:r>
      <w:r w:rsidR="00C4213E" w:rsidRPr="007B7DAE">
        <w:rPr>
          <w:rFonts w:asciiTheme="minorBidi" w:hAnsiTheme="minorBidi" w:cstheme="minorBidi"/>
          <w:sz w:val="28"/>
          <w:szCs w:val="28"/>
          <w:lang w:val="en-US" w:bidi="th-TH"/>
          <w:rPrChange w:id="599" w:author="...AMI-TEN... ." w:date="2020-02-05T17:11:00Z">
            <w:rPr>
              <w:rFonts w:ascii="CordiaUPC" w:hAnsi="CordiaUPC" w:cs="CordiaUPC"/>
              <w:sz w:val="28"/>
              <w:szCs w:val="28"/>
              <w:lang w:val="en-US" w:bidi="th-TH"/>
            </w:rPr>
          </w:rPrChange>
        </w:rPr>
        <w:t xml:space="preserve">User </w:t>
      </w:r>
      <w:r w:rsidR="00C4213E"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600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 xml:space="preserve">ตามไฟล์เอกสาร </w:t>
      </w:r>
      <w:r w:rsidR="00C4213E" w:rsidRPr="007B7DAE">
        <w:rPr>
          <w:rFonts w:asciiTheme="minorBidi" w:hAnsiTheme="minorBidi" w:cstheme="minorBidi"/>
          <w:sz w:val="28"/>
          <w:szCs w:val="28"/>
          <w:lang w:val="en-US" w:bidi="th-TH"/>
          <w:rPrChange w:id="601" w:author="...AMI-TEN... ." w:date="2020-02-05T17:11:00Z">
            <w:rPr>
              <w:rFonts w:ascii="CordiaUPC" w:hAnsi="CordiaUPC" w:cs="CordiaUPC"/>
              <w:sz w:val="28"/>
              <w:szCs w:val="28"/>
              <w:lang w:val="en-US" w:bidi="th-TH"/>
            </w:rPr>
          </w:rPrChange>
        </w:rPr>
        <w:t>Original</w:t>
      </w:r>
      <w:r w:rsidR="00C4213E" w:rsidRPr="007B7DAE">
        <w:rPr>
          <w:rFonts w:asciiTheme="minorBidi" w:hAnsiTheme="minorBidi" w:cstheme="minorBidi"/>
          <w:sz w:val="28"/>
          <w:szCs w:val="28"/>
          <w:cs/>
          <w:lang w:val="en-US" w:bidi="th-TH"/>
          <w:rPrChange w:id="602" w:author="...AMI-TEN... ." w:date="2020-02-05T17:11:00Z">
            <w:rPr>
              <w:rFonts w:ascii="CordiaUPC" w:hAnsi="CordiaUPC" w:cs="CordiaUPC"/>
              <w:sz w:val="28"/>
              <w:szCs w:val="28"/>
              <w:cs/>
              <w:lang w:val="en-US" w:bidi="th-TH"/>
            </w:rPr>
          </w:rPrChange>
        </w:rPr>
        <w:t xml:space="preserve"> ไฟล์ ให้ทีม</w:t>
      </w:r>
      <w:ins w:id="603" w:author="...AMI-TEN... ." w:date="2020-02-05T17:12:00Z">
        <w:r w:rsidR="007B7DAE">
          <w:rPr>
            <w:rFonts w:asciiTheme="minorBidi" w:hAnsiTheme="minorBidi" w:cstheme="minorBidi" w:hint="cs"/>
            <w:sz w:val="28"/>
            <w:szCs w:val="28"/>
            <w:cs/>
            <w:lang w:val="en-US" w:bidi="th-TH"/>
          </w:rPr>
          <w:t>พั</w:t>
        </w:r>
      </w:ins>
      <w:ins w:id="604" w:author="...AMI-TEN... ." w:date="2020-02-05T17:13:00Z">
        <w:r w:rsidR="007B7DAE">
          <w:rPr>
            <w:rFonts w:asciiTheme="minorBidi" w:hAnsiTheme="minorBidi" w:cstheme="minorBidi" w:hint="cs"/>
            <w:sz w:val="28"/>
            <w:szCs w:val="28"/>
            <w:cs/>
            <w:lang w:val="en-US" w:bidi="th-TH"/>
          </w:rPr>
          <w:t>ฒนา</w:t>
        </w:r>
      </w:ins>
    </w:p>
    <w:sectPr w:rsidR="00DD4020" w:rsidRPr="007B7DAE" w:rsidSect="00E21D6C">
      <w:headerReference w:type="default" r:id="rId19"/>
      <w:footerReference w:type="default" r:id="rId20"/>
      <w:footnotePr>
        <w:numRestart w:val="eachPage"/>
      </w:footnotePr>
      <w:pgSz w:w="11907" w:h="16840" w:code="9"/>
      <w:pgMar w:top="2448" w:right="1080" w:bottom="1440" w:left="1080" w:header="576" w:footer="329" w:gutter="0"/>
      <w:paperSrc w:first="15" w:other="15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B396E7F" w14:textId="77777777" w:rsidR="004E46CB" w:rsidRDefault="004E46CB">
      <w:r>
        <w:separator/>
      </w:r>
    </w:p>
  </w:endnote>
  <w:endnote w:type="continuationSeparator" w:id="0">
    <w:p w14:paraId="281D232B" w14:textId="77777777" w:rsidR="004E46CB" w:rsidRDefault="004E46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617AC78" w14:textId="4E110420" w:rsidR="00E21D6C" w:rsidRPr="00E21D6C" w:rsidRDefault="00E21D6C" w:rsidP="00E21D6C">
    <w:pPr>
      <w:pStyle w:val="Footer"/>
      <w:pBdr>
        <w:bottom w:val="single" w:sz="6" w:space="1" w:color="auto"/>
      </w:pBdr>
      <w:spacing w:before="0"/>
      <w:ind w:left="0"/>
      <w:jc w:val="left"/>
      <w:rPr>
        <w:rFonts w:ascii="Cordia New" w:eastAsia="Calibri" w:hAnsi="Cordia New" w:cs="Cordia New"/>
        <w:sz w:val="8"/>
        <w:szCs w:val="8"/>
        <w:cs/>
        <w:lang w:bidi="th-TH"/>
      </w:rPr>
    </w:pPr>
  </w:p>
  <w:p w14:paraId="4AF3DE36" w14:textId="254025E7" w:rsidR="00E21D6C" w:rsidRPr="00E21D6C" w:rsidRDefault="00E21D6C" w:rsidP="00E21D6C">
    <w:pPr>
      <w:pStyle w:val="Footer"/>
      <w:spacing w:before="0"/>
      <w:ind w:left="0"/>
      <w:jc w:val="center"/>
      <w:rPr>
        <w:rFonts w:ascii="Cordia New" w:eastAsia="Calibri" w:hAnsi="Cordia New" w:cs="Cordia New"/>
        <w:sz w:val="22"/>
        <w:szCs w:val="22"/>
        <w:lang w:bidi="th-TH"/>
      </w:rPr>
    </w:pPr>
    <w:r w:rsidRPr="00E21D6C">
      <w:rPr>
        <w:rFonts w:ascii="Cordia New" w:eastAsia="Calibri" w:hAnsi="Cordia New" w:cs="Cordia New"/>
        <w:sz w:val="22"/>
        <w:szCs w:val="22"/>
        <w:cs/>
        <w:lang w:bidi="th-TH"/>
      </w:rPr>
      <w:t>เอกสารฉบับนี้ถือเป็นข้อมูลของบริษัท พีทีที ดิจิตอล โซลูชั่น จำกัด ห้ามมิให้ทำการคัดลอก ทำซ้ำ เผยแพร่ส่วนหนึ่งส่วนใดในเอกสารฉบับนี้</w:t>
    </w:r>
  </w:p>
  <w:p w14:paraId="08A0A818" w14:textId="379C6D7A" w:rsidR="00E21D6C" w:rsidRPr="00E21D6C" w:rsidRDefault="00E21D6C" w:rsidP="00E21D6C">
    <w:pPr>
      <w:pStyle w:val="Footer"/>
      <w:spacing w:before="0"/>
      <w:ind w:left="0"/>
      <w:jc w:val="center"/>
      <w:rPr>
        <w:rFonts w:ascii="Cordia New" w:eastAsia="Calibri" w:hAnsi="Cordia New" w:cs="Cordia New"/>
        <w:sz w:val="22"/>
        <w:szCs w:val="22"/>
        <w:lang w:bidi="th-TH"/>
      </w:rPr>
    </w:pPr>
    <w:r w:rsidRPr="00E21D6C">
      <w:rPr>
        <w:rFonts w:ascii="Cordia New" w:eastAsia="Calibri" w:hAnsi="Cordia New" w:cs="Cordia New"/>
        <w:sz w:val="22"/>
        <w:szCs w:val="22"/>
        <w:cs/>
        <w:lang w:bidi="th-TH"/>
      </w:rPr>
      <w:t>แก่บุคคลภายนอกโดยไม่ได้รับอนุญาต การฝ่าฝืนถือเป็นความผิดตามระเบียบบริษัท</w:t>
    </w:r>
  </w:p>
  <w:p w14:paraId="436E34B7" w14:textId="3D624CD8" w:rsidR="00591AF0" w:rsidRPr="00E21D6C" w:rsidRDefault="00E21D6C" w:rsidP="00E21D6C">
    <w:pPr>
      <w:pStyle w:val="Footer"/>
      <w:spacing w:before="0"/>
      <w:ind w:left="0"/>
      <w:jc w:val="center"/>
      <w:rPr>
        <w:rFonts w:ascii="Cordia New" w:eastAsia="Calibri" w:hAnsi="Cordia New" w:cs="Cordia New"/>
        <w:sz w:val="22"/>
        <w:szCs w:val="22"/>
        <w:cs/>
        <w:lang w:bidi="th-TH"/>
      </w:rPr>
    </w:pPr>
    <w:r w:rsidRPr="00E21D6C">
      <w:rPr>
        <w:rFonts w:ascii="Cordia New" w:eastAsia="Calibri" w:hAnsi="Cordia New" w:cs="Cordia New"/>
        <w:sz w:val="22"/>
        <w:szCs w:val="22"/>
        <w:cs/>
        <w:lang w:bidi="th-TH"/>
      </w:rPr>
      <w:t xml:space="preserve">หมายเลขเอกสาร : </w:t>
    </w:r>
    <w:r w:rsidR="00FD13BA">
      <w:rPr>
        <w:rFonts w:ascii="Cordia New" w:eastAsia="Calibri" w:hAnsi="Cordia New" w:cs="Cordia New"/>
        <w:sz w:val="22"/>
        <w:szCs w:val="22"/>
        <w:lang w:bidi="th-TH"/>
      </w:rPr>
      <w:t>FRM</w:t>
    </w:r>
    <w:r w:rsidR="00FD13BA">
      <w:rPr>
        <w:rFonts w:ascii="Cordia New" w:eastAsia="Calibri" w:hAnsi="Cordia New" w:cs="Cordia New"/>
        <w:sz w:val="22"/>
        <w:szCs w:val="22"/>
        <w:cs/>
        <w:lang w:bidi="th-TH"/>
      </w:rPr>
      <w:t>.</w:t>
    </w:r>
    <w:r w:rsidR="00FD13BA">
      <w:rPr>
        <w:rFonts w:ascii="Cordia New" w:eastAsia="Calibri" w:hAnsi="Cordia New" w:cs="Cordia New"/>
        <w:sz w:val="22"/>
        <w:szCs w:val="22"/>
        <w:lang w:val="en-US" w:bidi="th-TH"/>
      </w:rPr>
      <w:t>SES</w:t>
    </w:r>
    <w:r w:rsidR="00FD13BA">
      <w:rPr>
        <w:rFonts w:ascii="Cordia New" w:eastAsia="Calibri" w:hAnsi="Cordia New" w:cs="Cordia New"/>
        <w:sz w:val="22"/>
        <w:szCs w:val="22"/>
        <w:cs/>
        <w:lang w:val="en-US" w:bidi="th-TH"/>
      </w:rPr>
      <w:t>-</w:t>
    </w:r>
    <w:r w:rsidR="00FD13BA">
      <w:rPr>
        <w:rFonts w:ascii="Cordia New" w:eastAsia="Calibri" w:hAnsi="Cordia New" w:cs="Cordia New"/>
        <w:sz w:val="22"/>
        <w:szCs w:val="22"/>
        <w:lang w:val="en-US" w:bidi="th-TH"/>
      </w:rPr>
      <w:t>Q</w:t>
    </w:r>
    <w:r w:rsidR="00FD13BA">
      <w:rPr>
        <w:rFonts w:ascii="Cordia New" w:eastAsia="Calibri" w:hAnsi="Cordia New" w:cs="Cordia New"/>
        <w:sz w:val="22"/>
        <w:szCs w:val="22"/>
        <w:cs/>
        <w:lang w:val="en-US" w:bidi="th-TH"/>
      </w:rPr>
      <w:t>.</w:t>
    </w:r>
    <w:r w:rsidR="00FD13BA">
      <w:rPr>
        <w:rFonts w:ascii="Cordia New" w:eastAsia="Calibri" w:hAnsi="Cordia New" w:cs="Cordia New"/>
        <w:sz w:val="22"/>
        <w:szCs w:val="22"/>
        <w:lang w:val="en-US" w:bidi="th-TH"/>
      </w:rPr>
      <w:t>003</w:t>
    </w:r>
    <w:r w:rsidR="00FD13BA">
      <w:rPr>
        <w:rFonts w:ascii="Cordia New" w:eastAsia="Calibri" w:hAnsi="Cordia New" w:cs="Cordia New"/>
        <w:sz w:val="22"/>
        <w:szCs w:val="22"/>
        <w:cs/>
        <w:lang w:bidi="th-TH"/>
      </w:rPr>
      <w:t xml:space="preserve">   เวอร์ชั่น : </w:t>
    </w:r>
    <w:r w:rsidR="00FD13BA">
      <w:rPr>
        <w:rFonts w:ascii="Cordia New" w:eastAsia="Calibri" w:hAnsi="Cordia New" w:cs="Cordia New"/>
        <w:sz w:val="22"/>
        <w:szCs w:val="22"/>
        <w:lang w:val="en-US" w:bidi="th-TH"/>
      </w:rPr>
      <w:t>1</w:t>
    </w:r>
    <w:r w:rsidR="00FD13BA">
      <w:rPr>
        <w:rFonts w:ascii="Cordia New" w:eastAsia="Calibri" w:hAnsi="Cordia New" w:cs="Cordia New"/>
        <w:sz w:val="22"/>
        <w:szCs w:val="22"/>
        <w:cs/>
        <w:lang w:bidi="th-TH"/>
      </w:rPr>
      <w:t>.</w:t>
    </w:r>
    <w:r w:rsidR="00FD13BA">
      <w:rPr>
        <w:rFonts w:ascii="Cordia New" w:eastAsia="Calibri" w:hAnsi="Cordia New" w:cs="Cordia New"/>
        <w:sz w:val="22"/>
        <w:szCs w:val="22"/>
        <w:lang w:val="en-US" w:bidi="th-TH"/>
      </w:rPr>
      <w:t>0</w:t>
    </w:r>
    <w:r w:rsidRPr="00E21D6C">
      <w:rPr>
        <w:rFonts w:ascii="Cordia New" w:eastAsia="Calibri" w:hAnsi="Cordia New" w:cs="Cordia New"/>
        <w:sz w:val="22"/>
        <w:szCs w:val="22"/>
        <w:cs/>
        <w:lang w:bidi="th-TH"/>
      </w:rPr>
      <w:t xml:space="preserve">    ระดับชั้น : </w:t>
    </w:r>
    <w:r w:rsidR="00FD13BA">
      <w:rPr>
        <w:rFonts w:ascii="Cordia New" w:eastAsia="Calibri" w:hAnsi="Cordia New" w:cs="Cordia New" w:hint="cs"/>
        <w:sz w:val="22"/>
        <w:szCs w:val="22"/>
        <w:cs/>
        <w:lang w:bidi="th-TH"/>
      </w:rPr>
      <w:t>ข้อมูลใช้ภายใน</w:t>
    </w:r>
    <w:r w:rsidRPr="00E21D6C">
      <w:rPr>
        <w:rFonts w:ascii="Cordia New" w:eastAsia="Calibri" w:hAnsi="Cordia New" w:cs="Cordia New"/>
        <w:sz w:val="22"/>
        <w:szCs w:val="22"/>
        <w:cs/>
        <w:lang w:bidi="th-TH"/>
      </w:rPr>
      <w:t xml:space="preserve">    </w:t>
    </w:r>
    <w:r w:rsidR="00FF1F77">
      <w:rPr>
        <w:rFonts w:ascii="Cordia New" w:eastAsia="Calibri" w:hAnsi="Cordia New" w:cs="Cordia New"/>
        <w:sz w:val="22"/>
        <w:szCs w:val="22"/>
        <w:cs/>
        <w:lang w:bidi="th-TH"/>
      </w:rPr>
      <w:t xml:space="preserve">มีผลบังคับใช้วันที่ : </w:t>
    </w:r>
    <w:r w:rsidR="00FF1F77">
      <w:rPr>
        <w:rFonts w:ascii="Cordia New" w:eastAsia="Calibri" w:hAnsi="Cordia New" w:cs="Cordia New"/>
        <w:sz w:val="22"/>
        <w:szCs w:val="22"/>
        <w:lang w:val="en-US" w:bidi="th-TH"/>
      </w:rPr>
      <w:t>16</w:t>
    </w:r>
    <w:r w:rsidRPr="00E21D6C">
      <w:rPr>
        <w:rFonts w:ascii="Cordia New" w:eastAsia="Calibri" w:hAnsi="Cordia New" w:cs="Cordia New"/>
        <w:sz w:val="22"/>
        <w:szCs w:val="22"/>
        <w:cs/>
        <w:lang w:bidi="th-TH"/>
      </w:rPr>
      <w:t xml:space="preserve"> </w:t>
    </w:r>
    <w:r w:rsidR="00FF1F77">
      <w:rPr>
        <w:rFonts w:ascii="Cordia New" w:eastAsia="Calibri" w:hAnsi="Cordia New" w:cs="Cordia New" w:hint="cs"/>
        <w:sz w:val="22"/>
        <w:szCs w:val="22"/>
        <w:cs/>
        <w:lang w:bidi="th-TH"/>
      </w:rPr>
      <w:t>มิถุนายน</w:t>
    </w:r>
    <w:r w:rsidRPr="00E21D6C">
      <w:rPr>
        <w:rFonts w:ascii="Cordia New" w:eastAsia="Calibri" w:hAnsi="Cordia New" w:cs="Cordia New"/>
        <w:sz w:val="22"/>
        <w:szCs w:val="22"/>
        <w:cs/>
        <w:lang w:bidi="th-TH"/>
      </w:rPr>
      <w:t xml:space="preserve"> </w:t>
    </w:r>
    <w:r w:rsidR="00FD13BA">
      <w:rPr>
        <w:rFonts w:ascii="Cordia New" w:eastAsia="Calibri" w:hAnsi="Cordia New" w:cs="Cordia New"/>
        <w:sz w:val="22"/>
        <w:szCs w:val="22"/>
        <w:lang w:bidi="th-TH"/>
      </w:rPr>
      <w:t>2560</w:t>
    </w:r>
    <w:r w:rsidRPr="00E21D6C">
      <w:rPr>
        <w:rFonts w:ascii="Cordia New" w:eastAsia="Calibri" w:hAnsi="Cordia New" w:cs="Cordia New"/>
        <w:sz w:val="22"/>
        <w:szCs w:val="22"/>
        <w:cs/>
        <w:lang w:bidi="th-TH"/>
      </w:rPr>
      <w:t xml:space="preserve">   ระยะเวลาจัดเก็บ : อย่างน้อย 1 ปี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B210CC7" w14:textId="77777777" w:rsidR="004E46CB" w:rsidRDefault="004E46CB">
      <w:r>
        <w:separator/>
      </w:r>
    </w:p>
  </w:footnote>
  <w:footnote w:type="continuationSeparator" w:id="0">
    <w:p w14:paraId="0128E8BB" w14:textId="77777777" w:rsidR="004E46CB" w:rsidRDefault="004E46C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50" w:type="dxa"/>
      <w:jc w:val="center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A0" w:firstRow="1" w:lastRow="0" w:firstColumn="1" w:lastColumn="0" w:noHBand="0" w:noVBand="1"/>
    </w:tblPr>
    <w:tblGrid>
      <w:gridCol w:w="3674"/>
      <w:gridCol w:w="6376"/>
    </w:tblGrid>
    <w:tr w:rsidR="00AE2F45" w:rsidRPr="00D002BE" w14:paraId="436E3498" w14:textId="77777777" w:rsidTr="00A46164">
      <w:trPr>
        <w:trHeight w:val="1184"/>
        <w:jc w:val="center"/>
      </w:trPr>
      <w:tc>
        <w:tcPr>
          <w:tcW w:w="367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  <w:hideMark/>
        </w:tcPr>
        <w:p w14:paraId="436E3495" w14:textId="082BB1C5" w:rsidR="00AE2F45" w:rsidRPr="00D002BE" w:rsidRDefault="00FD13BA" w:rsidP="00D002BE">
          <w:pPr>
            <w:tabs>
              <w:tab w:val="center" w:pos="4513"/>
            </w:tabs>
            <w:spacing w:before="0" w:after="0"/>
            <w:ind w:left="709" w:hanging="709"/>
            <w:rPr>
              <w:rFonts w:ascii="Cordia New" w:hAnsi="Cordia New" w:cs="Cordia New"/>
              <w:kern w:val="0"/>
              <w:sz w:val="28"/>
              <w:szCs w:val="28"/>
              <w:lang w:val="en-GB" w:eastAsia="en-GB" w:bidi="th-TH"/>
            </w:rPr>
          </w:pPr>
          <w:r>
            <w:rPr>
              <w:noProof/>
              <w:lang w:val="en-US" w:bidi="th-TH"/>
            </w:rPr>
            <w:drawing>
              <wp:inline distT="0" distB="0" distL="0" distR="0" wp14:anchorId="0F4F7556" wp14:editId="76552281">
                <wp:extent cx="1651000" cy="723900"/>
                <wp:effectExtent l="0" t="0" r="6350" b="0"/>
                <wp:docPr id="2" name="Picture 2" descr="C:\Users\wannisa.p\Desktop\PTT Digital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2" descr="C:\Users\wannisa.p\Desktop\PTT Digital.png"/>
                        <pic:cNvPicPr/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3287" b="13620"/>
                        <a:stretch/>
                      </pic:blipFill>
                      <pic:spPr bwMode="auto">
                        <a:xfrm>
                          <a:off x="0" y="0"/>
                          <a:ext cx="1651000" cy="723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376" w:type="dxa"/>
          <w:tcBorders>
            <w:top w:val="single" w:sz="4" w:space="0" w:color="000000"/>
            <w:left w:val="single" w:sz="4" w:space="0" w:color="000000"/>
            <w:right w:val="single" w:sz="4" w:space="0" w:color="000000"/>
          </w:tcBorders>
        </w:tcPr>
        <w:p w14:paraId="7E776771" w14:textId="77777777" w:rsidR="00AE2F45" w:rsidRDefault="00AE2F45" w:rsidP="00AE2F45">
          <w:pPr>
            <w:tabs>
              <w:tab w:val="center" w:pos="4513"/>
              <w:tab w:val="right" w:pos="9026"/>
            </w:tabs>
            <w:spacing w:before="0" w:after="0"/>
            <w:ind w:left="72"/>
            <w:jc w:val="center"/>
            <w:rPr>
              <w:rFonts w:ascii="Cordia New" w:hAnsi="Cordia New" w:cs="Cordia New"/>
              <w:kern w:val="0"/>
              <w:sz w:val="28"/>
              <w:szCs w:val="28"/>
              <w:lang w:val="en-US" w:eastAsia="en-GB" w:bidi="th-TH"/>
            </w:rPr>
          </w:pPr>
        </w:p>
        <w:p w14:paraId="436E3497" w14:textId="2D79E161" w:rsidR="00AE2F45" w:rsidRPr="00AE2F45" w:rsidRDefault="00AE2F45" w:rsidP="00AE2F45">
          <w:pPr>
            <w:tabs>
              <w:tab w:val="center" w:pos="4513"/>
              <w:tab w:val="right" w:pos="9026"/>
            </w:tabs>
            <w:spacing w:before="0" w:after="0"/>
            <w:ind w:left="72"/>
            <w:jc w:val="center"/>
            <w:rPr>
              <w:rFonts w:ascii="Cordia New" w:hAnsi="Cordia New" w:cs="Cordia New"/>
              <w:b/>
              <w:bCs/>
              <w:kern w:val="0"/>
              <w:sz w:val="36"/>
              <w:szCs w:val="36"/>
              <w:lang w:val="en-GB" w:eastAsia="en-GB" w:bidi="th-TH"/>
            </w:rPr>
          </w:pPr>
          <w:r w:rsidRPr="00AE2F45">
            <w:rPr>
              <w:rFonts w:ascii="Cordia New" w:hAnsi="Cordia New" w:cs="Cordia New"/>
              <w:b/>
              <w:bCs/>
              <w:kern w:val="0"/>
              <w:sz w:val="36"/>
              <w:szCs w:val="36"/>
              <w:lang w:val="en-US" w:eastAsia="en-GB" w:bidi="th-TH"/>
            </w:rPr>
            <w:t>Project Minute of Meeting Form</w:t>
          </w:r>
        </w:p>
      </w:tc>
    </w:tr>
  </w:tbl>
  <w:p w14:paraId="436E34A7" w14:textId="77777777" w:rsidR="00D002BE" w:rsidRPr="00AE2F45" w:rsidRDefault="00D002BE">
    <w:pPr>
      <w:rPr>
        <w:lang w:val="en-US"/>
      </w:rPr>
    </w:pPr>
  </w:p>
  <w:p w14:paraId="436E34A8" w14:textId="77777777" w:rsidR="00D002BE" w:rsidRDefault="00D002BE">
    <w:pPr>
      <w:rPr>
        <w:cs/>
        <w:lang w:bidi="th-TH"/>
      </w:rPr>
    </w:pPr>
  </w:p>
  <w:p w14:paraId="436E34A9" w14:textId="77777777" w:rsidR="00591AF0" w:rsidRDefault="00591AF0">
    <w:pPr>
      <w:pStyle w:val="Closing"/>
      <w:spacing w:before="0" w:after="0"/>
      <w:rPr>
        <w:rFonts w:ascii="Cordia New" w:hAnsi="Cordia New"/>
        <w:kern w:val="0"/>
        <w:sz w:val="16"/>
        <w:szCs w:val="16"/>
        <w:lang w:val="en-US" w:bidi="th-TH"/>
      </w:rPr>
    </w:pPr>
  </w:p>
  <w:tbl>
    <w:tblPr>
      <w:tblpPr w:leftFromText="180" w:rightFromText="180" w:vertAnchor="text" w:horzAnchor="margin" w:tblpX="115" w:tblpY="15"/>
      <w:tblW w:w="9727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115" w:type="dxa"/>
        <w:right w:w="115" w:type="dxa"/>
      </w:tblCellMar>
      <w:tblLook w:val="0000" w:firstRow="0" w:lastRow="0" w:firstColumn="0" w:lastColumn="0" w:noHBand="0" w:noVBand="0"/>
    </w:tblPr>
    <w:tblGrid>
      <w:gridCol w:w="1440"/>
      <w:gridCol w:w="3067"/>
      <w:gridCol w:w="1620"/>
      <w:gridCol w:w="3600"/>
    </w:tblGrid>
    <w:tr w:rsidR="00591AF0" w14:paraId="436E34AE" w14:textId="77777777">
      <w:trPr>
        <w:cantSplit/>
      </w:trPr>
      <w:tc>
        <w:tcPr>
          <w:tcW w:w="1440" w:type="dxa"/>
          <w:tcBorders>
            <w:top w:val="single" w:sz="2" w:space="0" w:color="auto"/>
            <w:bottom w:val="single" w:sz="2" w:space="0" w:color="auto"/>
          </w:tcBorders>
          <w:shd w:val="clear" w:color="auto" w:fill="CCCCCC"/>
        </w:tcPr>
        <w:p w14:paraId="436E34AA" w14:textId="77777777" w:rsidR="00591AF0" w:rsidRDefault="00591AF0">
          <w:pPr>
            <w:widowControl w:val="0"/>
            <w:spacing w:before="0" w:after="0"/>
            <w:ind w:left="0"/>
            <w:rPr>
              <w:rFonts w:ascii="Cordia New" w:hAnsi="Cordia New" w:cs="Cordia New"/>
              <w:b/>
              <w:bCs/>
              <w:snapToGrid w:val="0"/>
              <w:sz w:val="24"/>
              <w:szCs w:val="24"/>
              <w:lang w:val="en-US"/>
            </w:rPr>
          </w:pPr>
          <w:r>
            <w:rPr>
              <w:rFonts w:ascii="Cordia New" w:hAnsi="Cordia New" w:cs="Cordia New"/>
              <w:b/>
              <w:bCs/>
              <w:snapToGrid w:val="0"/>
              <w:sz w:val="24"/>
              <w:szCs w:val="24"/>
              <w:lang w:val="en-US"/>
            </w:rPr>
            <w:br w:type="page"/>
            <w:t>Prepared by</w:t>
          </w:r>
          <w:r>
            <w:rPr>
              <w:rFonts w:ascii="Cordia New" w:hAnsi="Cordia New" w:cs="Cordia New"/>
              <w:b/>
              <w:bCs/>
              <w:snapToGrid w:val="0"/>
              <w:sz w:val="24"/>
              <w:szCs w:val="24"/>
              <w:cs/>
              <w:lang w:val="en-US" w:bidi="th-TH"/>
            </w:rPr>
            <w:t>:</w:t>
          </w:r>
        </w:p>
      </w:tc>
      <w:tc>
        <w:tcPr>
          <w:tcW w:w="3067" w:type="dxa"/>
        </w:tcPr>
        <w:p w14:paraId="436E34AB" w14:textId="7FC33C98" w:rsidR="00591AF0" w:rsidRDefault="00555EEE">
          <w:pPr>
            <w:widowControl w:val="0"/>
            <w:spacing w:before="0" w:after="0"/>
            <w:ind w:left="0"/>
            <w:rPr>
              <w:rFonts w:ascii="Cordia New" w:hAnsi="Cordia New" w:cs="Cordia New"/>
              <w:b/>
              <w:bCs/>
              <w:snapToGrid w:val="0"/>
              <w:sz w:val="24"/>
              <w:szCs w:val="24"/>
              <w:lang w:val="en-US" w:bidi="th-TH"/>
            </w:rPr>
          </w:pPr>
          <w:proofErr w:type="spellStart"/>
          <w:r>
            <w:rPr>
              <w:rFonts w:ascii="Cordia New" w:hAnsi="Cordia New" w:cs="Cordia New"/>
              <w:b/>
              <w:bCs/>
              <w:snapToGrid w:val="0"/>
              <w:sz w:val="24"/>
              <w:szCs w:val="24"/>
              <w:lang w:val="en-US" w:bidi="th-TH"/>
            </w:rPr>
            <w:t>Pattar</w:t>
          </w:r>
          <w:proofErr w:type="spellEnd"/>
          <w:r>
            <w:rPr>
              <w:rFonts w:ascii="Cordia New" w:hAnsi="Cordia New" w:cs="Cordia New"/>
              <w:b/>
              <w:bCs/>
              <w:snapToGrid w:val="0"/>
              <w:sz w:val="24"/>
              <w:szCs w:val="24"/>
              <w:lang w:val="en-US" w:bidi="th-TH"/>
            </w:rPr>
            <w:t xml:space="preserve"> </w:t>
          </w:r>
          <w:proofErr w:type="spellStart"/>
          <w:r>
            <w:rPr>
              <w:rFonts w:ascii="Cordia New" w:hAnsi="Cordia New" w:cs="Cordia New"/>
              <w:b/>
              <w:bCs/>
              <w:snapToGrid w:val="0"/>
              <w:sz w:val="24"/>
              <w:szCs w:val="24"/>
              <w:lang w:val="en-US" w:bidi="th-TH"/>
            </w:rPr>
            <w:t>Pardith</w:t>
          </w:r>
          <w:proofErr w:type="spellEnd"/>
        </w:p>
      </w:tc>
      <w:tc>
        <w:tcPr>
          <w:tcW w:w="1620" w:type="dxa"/>
          <w:tcBorders>
            <w:top w:val="single" w:sz="2" w:space="0" w:color="auto"/>
            <w:bottom w:val="single" w:sz="2" w:space="0" w:color="auto"/>
          </w:tcBorders>
          <w:shd w:val="clear" w:color="auto" w:fill="CCCCCC"/>
        </w:tcPr>
        <w:p w14:paraId="436E34AC" w14:textId="77777777" w:rsidR="00591AF0" w:rsidRDefault="00591AF0">
          <w:pPr>
            <w:widowControl w:val="0"/>
            <w:spacing w:before="0" w:after="0"/>
            <w:ind w:left="0"/>
            <w:rPr>
              <w:rFonts w:ascii="Cordia New" w:hAnsi="Cordia New" w:cs="Cordia New"/>
              <w:b/>
              <w:bCs/>
              <w:snapToGrid w:val="0"/>
              <w:sz w:val="24"/>
              <w:szCs w:val="24"/>
              <w:lang w:val="en-US"/>
            </w:rPr>
          </w:pPr>
          <w:r>
            <w:rPr>
              <w:rFonts w:ascii="Cordia New" w:hAnsi="Cordia New" w:cs="Cordia New"/>
              <w:b/>
              <w:bCs/>
              <w:snapToGrid w:val="0"/>
              <w:sz w:val="24"/>
              <w:szCs w:val="24"/>
              <w:lang w:val="en-US"/>
            </w:rPr>
            <w:t>Approved by</w:t>
          </w:r>
          <w:r>
            <w:rPr>
              <w:rFonts w:ascii="Cordia New" w:hAnsi="Cordia New" w:cs="Cordia New"/>
              <w:b/>
              <w:bCs/>
              <w:snapToGrid w:val="0"/>
              <w:sz w:val="24"/>
              <w:szCs w:val="24"/>
              <w:cs/>
              <w:lang w:val="en-US" w:bidi="th-TH"/>
            </w:rPr>
            <w:t>:</w:t>
          </w:r>
        </w:p>
      </w:tc>
      <w:tc>
        <w:tcPr>
          <w:tcW w:w="3600" w:type="dxa"/>
        </w:tcPr>
        <w:p w14:paraId="436E34AD" w14:textId="64765E5D" w:rsidR="00591AF0" w:rsidRDefault="00984145">
          <w:pPr>
            <w:widowControl w:val="0"/>
            <w:spacing w:before="0" w:after="0"/>
            <w:ind w:left="0"/>
            <w:rPr>
              <w:rFonts w:ascii="Cordia New" w:hAnsi="Cordia New" w:cs="Cordia New"/>
              <w:b/>
              <w:bCs/>
              <w:snapToGrid w:val="0"/>
              <w:sz w:val="24"/>
              <w:szCs w:val="24"/>
              <w:lang w:val="en-US"/>
            </w:rPr>
          </w:pPr>
          <w:ins w:id="605" w:author="Auttaphon Srinorrakhut" w:date="2020-02-05T18:30:00Z">
            <w:r>
              <w:rPr>
                <w:rFonts w:ascii="Cordia New" w:hAnsi="Cordia New" w:cs="Cordia New"/>
                <w:b/>
                <w:bCs/>
                <w:snapToGrid w:val="0"/>
                <w:sz w:val="24"/>
                <w:szCs w:val="24"/>
                <w:lang w:val="en-US"/>
              </w:rPr>
              <w:t>Auttaphon Srinorrakhut</w:t>
            </w:r>
          </w:ins>
        </w:p>
      </w:tc>
    </w:tr>
    <w:tr w:rsidR="00591AF0" w14:paraId="436E34B3" w14:textId="77777777">
      <w:trPr>
        <w:cantSplit/>
      </w:trPr>
      <w:tc>
        <w:tcPr>
          <w:tcW w:w="1440" w:type="dxa"/>
          <w:tcBorders>
            <w:top w:val="single" w:sz="2" w:space="0" w:color="auto"/>
            <w:bottom w:val="single" w:sz="4" w:space="0" w:color="000000"/>
          </w:tcBorders>
          <w:shd w:val="clear" w:color="auto" w:fill="CCCCCC"/>
        </w:tcPr>
        <w:p w14:paraId="436E34AF" w14:textId="77777777" w:rsidR="00591AF0" w:rsidRDefault="00591AF0">
          <w:pPr>
            <w:widowControl w:val="0"/>
            <w:spacing w:before="0" w:after="0"/>
            <w:ind w:left="0"/>
            <w:rPr>
              <w:rFonts w:ascii="Cordia New" w:hAnsi="Cordia New" w:cs="Cordia New"/>
              <w:b/>
              <w:bCs/>
              <w:snapToGrid w:val="0"/>
              <w:sz w:val="24"/>
              <w:szCs w:val="24"/>
              <w:lang w:val="en-US"/>
            </w:rPr>
          </w:pPr>
          <w:r>
            <w:rPr>
              <w:rFonts w:ascii="Cordia New" w:hAnsi="Cordia New" w:cs="Cordia New"/>
              <w:b/>
              <w:bCs/>
              <w:snapToGrid w:val="0"/>
              <w:sz w:val="24"/>
              <w:szCs w:val="24"/>
              <w:lang w:val="en-US"/>
            </w:rPr>
            <w:t>Date</w:t>
          </w:r>
          <w:r>
            <w:rPr>
              <w:rFonts w:ascii="Cordia New" w:hAnsi="Cordia New" w:cs="Cordia New"/>
              <w:b/>
              <w:bCs/>
              <w:snapToGrid w:val="0"/>
              <w:sz w:val="24"/>
              <w:szCs w:val="24"/>
              <w:cs/>
              <w:lang w:val="en-US" w:bidi="th-TH"/>
            </w:rPr>
            <w:t>:</w:t>
          </w:r>
        </w:p>
      </w:tc>
      <w:tc>
        <w:tcPr>
          <w:tcW w:w="3067" w:type="dxa"/>
        </w:tcPr>
        <w:p w14:paraId="436E34B0" w14:textId="7CB3FA59" w:rsidR="00591AF0" w:rsidRDefault="006C1F12" w:rsidP="007D7F1B">
          <w:pPr>
            <w:widowControl w:val="0"/>
            <w:spacing w:before="0" w:after="0"/>
            <w:ind w:left="0"/>
            <w:rPr>
              <w:rFonts w:ascii="Cordia New" w:hAnsi="Cordia New" w:cs="Cordia New"/>
              <w:b/>
              <w:bCs/>
              <w:snapToGrid w:val="0"/>
              <w:sz w:val="24"/>
              <w:szCs w:val="24"/>
              <w:lang w:val="en-US"/>
            </w:rPr>
          </w:pPr>
          <w:r>
            <w:rPr>
              <w:rFonts w:ascii="Cordia New" w:hAnsi="Cordia New" w:cs="Cordia New"/>
              <w:b/>
              <w:bCs/>
              <w:snapToGrid w:val="0"/>
              <w:sz w:val="24"/>
              <w:szCs w:val="24"/>
              <w:lang w:val="en-US"/>
            </w:rPr>
            <w:t>3 February</w:t>
          </w:r>
          <w:r w:rsidR="00D76EA6">
            <w:rPr>
              <w:rFonts w:ascii="Cordia New" w:hAnsi="Cordia New" w:cs="Cordia New"/>
              <w:b/>
              <w:bCs/>
              <w:snapToGrid w:val="0"/>
              <w:sz w:val="24"/>
              <w:szCs w:val="24"/>
              <w:lang w:val="en-US"/>
            </w:rPr>
            <w:t xml:space="preserve"> 20</w:t>
          </w:r>
          <w:r>
            <w:rPr>
              <w:rFonts w:ascii="Cordia New" w:hAnsi="Cordia New" w:cs="Cordia New"/>
              <w:b/>
              <w:bCs/>
              <w:snapToGrid w:val="0"/>
              <w:sz w:val="24"/>
              <w:szCs w:val="24"/>
              <w:lang w:val="en-US"/>
            </w:rPr>
            <w:t>20</w:t>
          </w:r>
        </w:p>
      </w:tc>
      <w:tc>
        <w:tcPr>
          <w:tcW w:w="1620" w:type="dxa"/>
          <w:tcBorders>
            <w:top w:val="single" w:sz="2" w:space="0" w:color="auto"/>
          </w:tcBorders>
          <w:shd w:val="clear" w:color="auto" w:fill="CCCCCC"/>
        </w:tcPr>
        <w:p w14:paraId="436E34B1" w14:textId="77777777" w:rsidR="00591AF0" w:rsidRDefault="00591AF0">
          <w:pPr>
            <w:widowControl w:val="0"/>
            <w:spacing w:before="0" w:after="0"/>
            <w:ind w:left="0"/>
            <w:rPr>
              <w:rFonts w:ascii="Cordia New" w:hAnsi="Cordia New" w:cs="Cordia New"/>
              <w:b/>
              <w:bCs/>
              <w:snapToGrid w:val="0"/>
              <w:sz w:val="24"/>
              <w:szCs w:val="24"/>
              <w:lang w:val="en-US"/>
            </w:rPr>
          </w:pPr>
          <w:r>
            <w:rPr>
              <w:rFonts w:ascii="Cordia New" w:hAnsi="Cordia New" w:cs="Cordia New"/>
              <w:b/>
              <w:bCs/>
              <w:snapToGrid w:val="0"/>
              <w:sz w:val="24"/>
              <w:szCs w:val="24"/>
              <w:lang w:val="en-US"/>
            </w:rPr>
            <w:t>Date</w:t>
          </w:r>
          <w:r>
            <w:rPr>
              <w:rFonts w:ascii="Cordia New" w:hAnsi="Cordia New" w:cs="Cordia New"/>
              <w:b/>
              <w:bCs/>
              <w:snapToGrid w:val="0"/>
              <w:sz w:val="24"/>
              <w:szCs w:val="24"/>
              <w:cs/>
              <w:lang w:val="en-US" w:bidi="th-TH"/>
            </w:rPr>
            <w:t>:</w:t>
          </w:r>
        </w:p>
      </w:tc>
      <w:tc>
        <w:tcPr>
          <w:tcW w:w="3600" w:type="dxa"/>
        </w:tcPr>
        <w:p w14:paraId="436E34B2" w14:textId="6EB4507C" w:rsidR="00591AF0" w:rsidRDefault="00984145">
          <w:pPr>
            <w:widowControl w:val="0"/>
            <w:spacing w:before="0" w:after="0"/>
            <w:ind w:left="0"/>
            <w:rPr>
              <w:rFonts w:ascii="Cordia New" w:hAnsi="Cordia New" w:cs="Cordia New"/>
              <w:b/>
              <w:bCs/>
              <w:snapToGrid w:val="0"/>
              <w:sz w:val="24"/>
              <w:szCs w:val="24"/>
              <w:lang w:val="en-US"/>
            </w:rPr>
          </w:pPr>
          <w:ins w:id="606" w:author="Auttaphon Srinorrakhut" w:date="2020-02-05T18:30:00Z">
            <w:r>
              <w:rPr>
                <w:rFonts w:ascii="Cordia New" w:hAnsi="Cordia New" w:cs="Cordia New"/>
                <w:b/>
                <w:bCs/>
                <w:snapToGrid w:val="0"/>
                <w:sz w:val="24"/>
                <w:szCs w:val="24"/>
                <w:lang w:val="en-US"/>
              </w:rPr>
              <w:t xml:space="preserve">5 </w:t>
            </w:r>
          </w:ins>
          <w:ins w:id="607" w:author="Auttaphon Srinorrakhut" w:date="2020-02-05T18:31:00Z">
            <w:r>
              <w:rPr>
                <w:rFonts w:ascii="Cordia New" w:hAnsi="Cordia New" w:cs="Cordia New"/>
                <w:b/>
                <w:bCs/>
                <w:snapToGrid w:val="0"/>
                <w:sz w:val="24"/>
                <w:szCs w:val="24"/>
                <w:lang w:val="en-US"/>
              </w:rPr>
              <w:t>February</w:t>
            </w:r>
          </w:ins>
          <w:ins w:id="608" w:author="Auttaphon Srinorrakhut" w:date="2020-02-05T18:30:00Z">
            <w:r>
              <w:rPr>
                <w:rFonts w:ascii="Cordia New" w:hAnsi="Cordia New" w:cs="Cordia New"/>
                <w:b/>
                <w:bCs/>
                <w:snapToGrid w:val="0"/>
                <w:sz w:val="24"/>
                <w:szCs w:val="24"/>
                <w:lang w:val="en-US"/>
              </w:rPr>
              <w:t xml:space="preserve"> 2</w:t>
            </w:r>
          </w:ins>
          <w:ins w:id="609" w:author="Auttaphon Srinorrakhut" w:date="2020-02-05T18:31:00Z">
            <w:r>
              <w:rPr>
                <w:rFonts w:ascii="Cordia New" w:hAnsi="Cordia New" w:cs="Cordia New"/>
                <w:b/>
                <w:bCs/>
                <w:snapToGrid w:val="0"/>
                <w:sz w:val="24"/>
                <w:szCs w:val="24"/>
                <w:lang w:val="en-US"/>
              </w:rPr>
              <w:t>020</w:t>
            </w:r>
          </w:ins>
        </w:p>
      </w:tc>
    </w:tr>
  </w:tbl>
  <w:p w14:paraId="436E34B4" w14:textId="77777777" w:rsidR="00591AF0" w:rsidRPr="00CC290F" w:rsidRDefault="00591AF0">
    <w:pPr>
      <w:tabs>
        <w:tab w:val="center" w:pos="4320"/>
        <w:tab w:val="right" w:pos="8640"/>
      </w:tabs>
      <w:overflowPunct w:val="0"/>
      <w:autoSpaceDE w:val="0"/>
      <w:autoSpaceDN w:val="0"/>
      <w:adjustRightInd w:val="0"/>
      <w:spacing w:before="0" w:after="0"/>
      <w:ind w:left="0"/>
      <w:textAlignment w:val="baseline"/>
      <w:rPr>
        <w:rFonts w:ascii="Cordia New" w:hAnsi="Cordia New" w:cs="Cordia New"/>
        <w:kern w:val="0"/>
        <w:sz w:val="16"/>
        <w:szCs w:val="16"/>
        <w:lang w:val="en-US" w:bidi="th-TH"/>
      </w:rPr>
    </w:pPr>
  </w:p>
  <w:p w14:paraId="436E34B5" w14:textId="497D61BD" w:rsidR="00591AF0" w:rsidRPr="00FD13BA" w:rsidRDefault="00591AF0">
    <w:pPr>
      <w:pStyle w:val="Closing"/>
      <w:spacing w:before="0" w:after="0"/>
      <w:rPr>
        <w:rFonts w:ascii="Cordia New" w:hAnsi="Cordia New"/>
        <w:sz w:val="20"/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37D2EF1E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2EBC2C2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CF2450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C5807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590C9C3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FB4AE2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7F902BE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7B2A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F261A2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154088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60205C"/>
    <w:multiLevelType w:val="hybridMultilevel"/>
    <w:tmpl w:val="4A64608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00D35E36"/>
    <w:multiLevelType w:val="multilevel"/>
    <w:tmpl w:val="CA1C4232"/>
    <w:numStyleLink w:val="Style2"/>
  </w:abstractNum>
  <w:abstractNum w:abstractNumId="12" w15:restartNumberingAfterBreak="0">
    <w:nsid w:val="04416B3F"/>
    <w:multiLevelType w:val="multilevel"/>
    <w:tmpl w:val="D4B0E2B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  <w:lang w:bidi="th-TH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  <w:rPr>
        <w:b w:val="0"/>
        <w:bCs w:val="0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09B51557"/>
    <w:multiLevelType w:val="hybridMultilevel"/>
    <w:tmpl w:val="3662B8E2"/>
    <w:lvl w:ilvl="0" w:tplc="CE68F624">
      <w:start w:val="17"/>
      <w:numFmt w:val="bullet"/>
      <w:lvlText w:val="-"/>
      <w:lvlJc w:val="left"/>
      <w:pPr>
        <w:ind w:left="720" w:hanging="360"/>
      </w:pPr>
      <w:rPr>
        <w:rFonts w:ascii="CordiaUPC" w:eastAsia="Times New Roman" w:hAnsi="CordiaUPC" w:cs="CordiaUPC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FF15104"/>
    <w:multiLevelType w:val="hybridMultilevel"/>
    <w:tmpl w:val="B2760D5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E8458E"/>
    <w:multiLevelType w:val="hybridMultilevel"/>
    <w:tmpl w:val="0EB45AEE"/>
    <w:lvl w:ilvl="0" w:tplc="D1320E2C">
      <w:start w:val="28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4B648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0044707"/>
    <w:multiLevelType w:val="hybridMultilevel"/>
    <w:tmpl w:val="68C6133C"/>
    <w:lvl w:ilvl="0" w:tplc="0409000F">
      <w:start w:val="1"/>
      <w:numFmt w:val="decimal"/>
      <w:lvlText w:val="%1."/>
      <w:lvlJc w:val="left"/>
      <w:pPr>
        <w:ind w:left="774" w:hanging="360"/>
      </w:pPr>
    </w:lvl>
    <w:lvl w:ilvl="1" w:tplc="ECDC61FA">
      <w:start w:val="1"/>
      <w:numFmt w:val="decimal"/>
      <w:lvlText w:val="3.%2"/>
      <w:lvlJc w:val="left"/>
      <w:pPr>
        <w:ind w:left="1494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214" w:hanging="180"/>
      </w:pPr>
    </w:lvl>
    <w:lvl w:ilvl="3" w:tplc="0409000F" w:tentative="1">
      <w:start w:val="1"/>
      <w:numFmt w:val="decimal"/>
      <w:lvlText w:val="%4."/>
      <w:lvlJc w:val="left"/>
      <w:pPr>
        <w:ind w:left="2934" w:hanging="360"/>
      </w:pPr>
    </w:lvl>
    <w:lvl w:ilvl="4" w:tplc="04090019" w:tentative="1">
      <w:start w:val="1"/>
      <w:numFmt w:val="lowerLetter"/>
      <w:lvlText w:val="%5."/>
      <w:lvlJc w:val="left"/>
      <w:pPr>
        <w:ind w:left="3654" w:hanging="360"/>
      </w:pPr>
    </w:lvl>
    <w:lvl w:ilvl="5" w:tplc="0409001B" w:tentative="1">
      <w:start w:val="1"/>
      <w:numFmt w:val="lowerRoman"/>
      <w:lvlText w:val="%6."/>
      <w:lvlJc w:val="right"/>
      <w:pPr>
        <w:ind w:left="4374" w:hanging="180"/>
      </w:pPr>
    </w:lvl>
    <w:lvl w:ilvl="6" w:tplc="0409000F" w:tentative="1">
      <w:start w:val="1"/>
      <w:numFmt w:val="decimal"/>
      <w:lvlText w:val="%7."/>
      <w:lvlJc w:val="left"/>
      <w:pPr>
        <w:ind w:left="5094" w:hanging="360"/>
      </w:pPr>
    </w:lvl>
    <w:lvl w:ilvl="7" w:tplc="04090019" w:tentative="1">
      <w:start w:val="1"/>
      <w:numFmt w:val="lowerLetter"/>
      <w:lvlText w:val="%8."/>
      <w:lvlJc w:val="left"/>
      <w:pPr>
        <w:ind w:left="5814" w:hanging="360"/>
      </w:pPr>
    </w:lvl>
    <w:lvl w:ilvl="8" w:tplc="040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18" w15:restartNumberingAfterBreak="0">
    <w:nsid w:val="30130C2F"/>
    <w:multiLevelType w:val="multilevel"/>
    <w:tmpl w:val="45067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4887E70"/>
    <w:multiLevelType w:val="hybridMultilevel"/>
    <w:tmpl w:val="58565CBE"/>
    <w:lvl w:ilvl="0" w:tplc="9948DA2A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000000" w:themeColor="text1"/>
      </w:rPr>
    </w:lvl>
    <w:lvl w:ilvl="2" w:tplc="04090005">
      <w:start w:val="1"/>
      <w:numFmt w:val="bullet"/>
      <w:lvlText w:val=""/>
      <w:lvlJc w:val="left"/>
      <w:pPr>
        <w:ind w:left="2160" w:hanging="180"/>
      </w:pPr>
      <w:rPr>
        <w:rFonts w:ascii="Wingdings" w:hAnsi="Wingdings" w:hint="default"/>
        <w:color w:val="auto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274140"/>
    <w:multiLevelType w:val="multilevel"/>
    <w:tmpl w:val="91C474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9F65166"/>
    <w:multiLevelType w:val="multilevel"/>
    <w:tmpl w:val="58A29C1C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  <w:rPr>
        <w:b w:val="0"/>
        <w:bCs w:val="0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41133FC8"/>
    <w:multiLevelType w:val="hybridMultilevel"/>
    <w:tmpl w:val="169CD4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CE738D"/>
    <w:multiLevelType w:val="multilevel"/>
    <w:tmpl w:val="CA1C4232"/>
    <w:numStyleLink w:val="Style2"/>
  </w:abstractNum>
  <w:abstractNum w:abstractNumId="24" w15:restartNumberingAfterBreak="0">
    <w:nsid w:val="515F760D"/>
    <w:multiLevelType w:val="hybridMultilevel"/>
    <w:tmpl w:val="61567C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6E7753"/>
    <w:multiLevelType w:val="hybridMultilevel"/>
    <w:tmpl w:val="5DD4102E"/>
    <w:lvl w:ilvl="0" w:tplc="2758C796">
      <w:start w:val="1"/>
      <w:numFmt w:val="decimal"/>
      <w:lvlText w:val="%1."/>
      <w:lvlJc w:val="left"/>
      <w:pPr>
        <w:ind w:left="720" w:hanging="360"/>
      </w:pPr>
      <w:rPr>
        <w:rFonts w:ascii="Cordia New" w:eastAsia="Times New Roman" w:hAnsi="Cordia New" w:cs="Cordia New"/>
        <w:i w:val="0"/>
        <w:iCs w:val="0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37B4D7D"/>
    <w:multiLevelType w:val="multilevel"/>
    <w:tmpl w:val="E7483C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6E42616"/>
    <w:multiLevelType w:val="multilevel"/>
    <w:tmpl w:val="F37A4B7A"/>
    <w:lvl w:ilvl="0">
      <w:start w:val="1"/>
      <w:numFmt w:val="decimal"/>
      <w:lvlText w:val="%1."/>
      <w:lvlJc w:val="left"/>
      <w:pPr>
        <w:tabs>
          <w:tab w:val="num" w:pos="4329"/>
        </w:tabs>
        <w:ind w:left="4329" w:hanging="360"/>
      </w:pPr>
      <w:rPr>
        <w:rFonts w:hint="default"/>
        <w:b w:val="0"/>
        <w:i w:val="0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B5355C"/>
    <w:multiLevelType w:val="multilevel"/>
    <w:tmpl w:val="CA1C4232"/>
    <w:styleLink w:val="Style2"/>
    <w:lvl w:ilvl="0">
      <w:start w:val="1"/>
      <w:numFmt w:val="decimal"/>
      <w:lvlText w:val="%1."/>
      <w:lvlJc w:val="left"/>
      <w:pPr>
        <w:ind w:left="1440" w:hanging="360"/>
      </w:pPr>
      <w:rPr>
        <w:rFonts w:asciiTheme="minorBidi" w:eastAsiaTheme="minorHAnsi" w:hAnsiTheme="minorBidi" w:cstheme="minorBidi" w:hint="default"/>
        <w:sz w:val="28"/>
      </w:rPr>
    </w:lvl>
    <w:lvl w:ilvl="1">
      <w:start w:val="1"/>
      <w:numFmt w:val="decimal"/>
      <w:lvlText w:val="%1.%2"/>
      <w:lvlJc w:val="left"/>
      <w:pPr>
        <w:ind w:left="2160" w:hanging="360"/>
      </w:pPr>
      <w:rPr>
        <w:rFonts w:hint="default"/>
        <w:b w:val="0"/>
        <w:i w:val="0"/>
      </w:rPr>
    </w:lvl>
    <w:lvl w:ilvl="2">
      <w:start w:val="1"/>
      <w:numFmt w:val="bullet"/>
      <w:lvlText w:val=""/>
      <w:lvlJc w:val="left"/>
      <w:pPr>
        <w:ind w:left="2880" w:hanging="180"/>
      </w:pPr>
      <w:rPr>
        <w:rFonts w:ascii="Symbol" w:hAnsi="Symbol" w:hint="default"/>
      </w:rPr>
    </w:lvl>
    <w:lvl w:ilvl="3">
      <w:numFmt w:val="bullet"/>
      <w:lvlText w:val="-"/>
      <w:lvlJc w:val="left"/>
      <w:pPr>
        <w:ind w:left="3600" w:hanging="360"/>
      </w:pPr>
      <w:rPr>
        <w:rFonts w:ascii="Calibri" w:eastAsiaTheme="minorHAnsi" w:hAnsi="Calibri" w:cstheme="minorBidi"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9" w15:restartNumberingAfterBreak="0">
    <w:nsid w:val="64752FFF"/>
    <w:multiLevelType w:val="hybridMultilevel"/>
    <w:tmpl w:val="2D7A1304"/>
    <w:lvl w:ilvl="0" w:tplc="F59C0B26">
      <w:start w:val="17"/>
      <w:numFmt w:val="bullet"/>
      <w:lvlText w:val=""/>
      <w:lvlJc w:val="left"/>
      <w:pPr>
        <w:ind w:left="720" w:hanging="360"/>
      </w:pPr>
      <w:rPr>
        <w:rFonts w:ascii="Symbol" w:eastAsia="Times New Roman" w:hAnsi="Symbol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227034"/>
    <w:multiLevelType w:val="hybridMultilevel"/>
    <w:tmpl w:val="1D64E7A2"/>
    <w:lvl w:ilvl="0" w:tplc="C9D47B36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BC77B9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6DDC5225"/>
    <w:multiLevelType w:val="hybridMultilevel"/>
    <w:tmpl w:val="CAF0D296"/>
    <w:lvl w:ilvl="0" w:tplc="652CD4BE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lang w:bidi="th-TH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02912FA"/>
    <w:multiLevelType w:val="hybridMultilevel"/>
    <w:tmpl w:val="79B450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70426DE"/>
    <w:multiLevelType w:val="hybridMultilevel"/>
    <w:tmpl w:val="771E3206"/>
    <w:lvl w:ilvl="0" w:tplc="8B20D0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95F043A"/>
    <w:multiLevelType w:val="multilevel"/>
    <w:tmpl w:val="36E0B5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  <w:lang w:val="en-US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6" w15:restartNumberingAfterBreak="0">
    <w:nsid w:val="7FEE1E56"/>
    <w:multiLevelType w:val="hybridMultilevel"/>
    <w:tmpl w:val="5492CBDE"/>
    <w:lvl w:ilvl="0" w:tplc="5EE02E4A">
      <w:start w:val="28"/>
      <w:numFmt w:val="bullet"/>
      <w:lvlText w:val="-"/>
      <w:lvlJc w:val="left"/>
      <w:pPr>
        <w:ind w:left="3195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955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14"/>
  </w:num>
  <w:num w:numId="3">
    <w:abstractNumId w:val="16"/>
  </w:num>
  <w:num w:numId="4">
    <w:abstractNumId w:val="9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8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28"/>
  </w:num>
  <w:num w:numId="15">
    <w:abstractNumId w:val="23"/>
  </w:num>
  <w:num w:numId="16">
    <w:abstractNumId w:val="35"/>
  </w:num>
  <w:num w:numId="17">
    <w:abstractNumId w:val="11"/>
    <w:lvlOverride w:ilvl="1">
      <w:lvl w:ilvl="1">
        <w:start w:val="1"/>
        <w:numFmt w:val="decimal"/>
        <w:lvlText w:val="%1.%2"/>
        <w:lvlJc w:val="left"/>
        <w:pPr>
          <w:ind w:left="2160" w:hanging="360"/>
        </w:pPr>
        <w:rPr>
          <w:rFonts w:hint="default"/>
          <w:b w:val="0"/>
          <w:i w:val="0"/>
        </w:rPr>
      </w:lvl>
    </w:lvlOverride>
  </w:num>
  <w:num w:numId="18">
    <w:abstractNumId w:val="25"/>
  </w:num>
  <w:num w:numId="19">
    <w:abstractNumId w:val="30"/>
  </w:num>
  <w:num w:numId="20">
    <w:abstractNumId w:val="19"/>
  </w:num>
  <w:num w:numId="21">
    <w:abstractNumId w:val="32"/>
  </w:num>
  <w:num w:numId="22">
    <w:abstractNumId w:val="29"/>
  </w:num>
  <w:num w:numId="23">
    <w:abstractNumId w:val="36"/>
  </w:num>
  <w:num w:numId="24">
    <w:abstractNumId w:val="15"/>
  </w:num>
  <w:num w:numId="25">
    <w:abstractNumId w:val="34"/>
  </w:num>
  <w:num w:numId="26">
    <w:abstractNumId w:val="31"/>
  </w:num>
  <w:num w:numId="27">
    <w:abstractNumId w:val="10"/>
  </w:num>
  <w:num w:numId="28">
    <w:abstractNumId w:val="17"/>
  </w:num>
  <w:num w:numId="29">
    <w:abstractNumId w:val="33"/>
  </w:num>
  <w:num w:numId="30">
    <w:abstractNumId w:val="24"/>
  </w:num>
  <w:num w:numId="31">
    <w:abstractNumId w:val="21"/>
  </w:num>
  <w:num w:numId="32">
    <w:abstractNumId w:val="13"/>
  </w:num>
  <w:num w:numId="33">
    <w:abstractNumId w:val="12"/>
  </w:num>
  <w:num w:numId="34">
    <w:abstractNumId w:val="22"/>
  </w:num>
  <w:num w:numId="35">
    <w:abstractNumId w:val="18"/>
  </w:num>
  <w:num w:numId="36">
    <w:abstractNumId w:val="20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...AMI-TEN... .">
    <w15:presenceInfo w15:providerId="Windows Live" w15:userId="2b6a502e59739643"/>
  </w15:person>
  <w15:person w15:author="Auttaphon Srinorrakhut">
    <w15:presenceInfo w15:providerId="AD" w15:userId="S-1-5-21-59413040-1810682735-394560350-353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mirrorMargins/>
  <w:proofState w:spelling="clean" w:grammar="clean"/>
  <w:attachedTemplate r:id="rId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trackRevisions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1AF0"/>
    <w:rsid w:val="00004804"/>
    <w:rsid w:val="00012619"/>
    <w:rsid w:val="00024272"/>
    <w:rsid w:val="000338C9"/>
    <w:rsid w:val="000355B0"/>
    <w:rsid w:val="000408FC"/>
    <w:rsid w:val="00045B67"/>
    <w:rsid w:val="00046868"/>
    <w:rsid w:val="000561E4"/>
    <w:rsid w:val="00070CF9"/>
    <w:rsid w:val="00071945"/>
    <w:rsid w:val="0007608C"/>
    <w:rsid w:val="00076EA0"/>
    <w:rsid w:val="000813DC"/>
    <w:rsid w:val="00087101"/>
    <w:rsid w:val="00087389"/>
    <w:rsid w:val="00093CDD"/>
    <w:rsid w:val="00093E1C"/>
    <w:rsid w:val="000951A1"/>
    <w:rsid w:val="000A325C"/>
    <w:rsid w:val="000A721F"/>
    <w:rsid w:val="000B2920"/>
    <w:rsid w:val="000B4BC5"/>
    <w:rsid w:val="000C3ACD"/>
    <w:rsid w:val="000C6F87"/>
    <w:rsid w:val="000E0243"/>
    <w:rsid w:val="000F01A9"/>
    <w:rsid w:val="00101F48"/>
    <w:rsid w:val="00102940"/>
    <w:rsid w:val="00103ECD"/>
    <w:rsid w:val="0011538D"/>
    <w:rsid w:val="00115678"/>
    <w:rsid w:val="00120CF6"/>
    <w:rsid w:val="00131AC4"/>
    <w:rsid w:val="00131EC4"/>
    <w:rsid w:val="001341A4"/>
    <w:rsid w:val="001431C6"/>
    <w:rsid w:val="00161404"/>
    <w:rsid w:val="00161848"/>
    <w:rsid w:val="00171B19"/>
    <w:rsid w:val="001726F8"/>
    <w:rsid w:val="001779BF"/>
    <w:rsid w:val="001842B0"/>
    <w:rsid w:val="00185C4E"/>
    <w:rsid w:val="00194C87"/>
    <w:rsid w:val="001A13A5"/>
    <w:rsid w:val="001A352A"/>
    <w:rsid w:val="001A7918"/>
    <w:rsid w:val="001C179E"/>
    <w:rsid w:val="001C2F81"/>
    <w:rsid w:val="001D0125"/>
    <w:rsid w:val="001F035D"/>
    <w:rsid w:val="001F2838"/>
    <w:rsid w:val="0020263F"/>
    <w:rsid w:val="00203430"/>
    <w:rsid w:val="00204E44"/>
    <w:rsid w:val="00204E7E"/>
    <w:rsid w:val="00205B89"/>
    <w:rsid w:val="00231EED"/>
    <w:rsid w:val="0023318D"/>
    <w:rsid w:val="002346DA"/>
    <w:rsid w:val="00235F32"/>
    <w:rsid w:val="002470EA"/>
    <w:rsid w:val="002553EF"/>
    <w:rsid w:val="00263108"/>
    <w:rsid w:val="00270743"/>
    <w:rsid w:val="002761C4"/>
    <w:rsid w:val="002775AF"/>
    <w:rsid w:val="002823CC"/>
    <w:rsid w:val="00284EF8"/>
    <w:rsid w:val="00286899"/>
    <w:rsid w:val="00287B68"/>
    <w:rsid w:val="00290618"/>
    <w:rsid w:val="0029137A"/>
    <w:rsid w:val="00292B4E"/>
    <w:rsid w:val="00296AC3"/>
    <w:rsid w:val="00296EAA"/>
    <w:rsid w:val="002A0E18"/>
    <w:rsid w:val="002A2965"/>
    <w:rsid w:val="002B18DD"/>
    <w:rsid w:val="002B7C70"/>
    <w:rsid w:val="002C56BD"/>
    <w:rsid w:val="002D2565"/>
    <w:rsid w:val="002D6A92"/>
    <w:rsid w:val="002D7101"/>
    <w:rsid w:val="002E3FF7"/>
    <w:rsid w:val="002F07EC"/>
    <w:rsid w:val="002F7DE8"/>
    <w:rsid w:val="002F7EE5"/>
    <w:rsid w:val="00300F2C"/>
    <w:rsid w:val="00301C65"/>
    <w:rsid w:val="00307D9B"/>
    <w:rsid w:val="0032178E"/>
    <w:rsid w:val="00322A65"/>
    <w:rsid w:val="003250D1"/>
    <w:rsid w:val="0033004F"/>
    <w:rsid w:val="003314FB"/>
    <w:rsid w:val="00333583"/>
    <w:rsid w:val="00342746"/>
    <w:rsid w:val="00346B2B"/>
    <w:rsid w:val="00352BC5"/>
    <w:rsid w:val="0036049B"/>
    <w:rsid w:val="003611A5"/>
    <w:rsid w:val="00364D9E"/>
    <w:rsid w:val="00367A73"/>
    <w:rsid w:val="0037745D"/>
    <w:rsid w:val="0038754E"/>
    <w:rsid w:val="00390819"/>
    <w:rsid w:val="003930B1"/>
    <w:rsid w:val="003A7346"/>
    <w:rsid w:val="003A73D8"/>
    <w:rsid w:val="003B1939"/>
    <w:rsid w:val="003C6813"/>
    <w:rsid w:val="003D6D69"/>
    <w:rsid w:val="003E0BFB"/>
    <w:rsid w:val="003E2236"/>
    <w:rsid w:val="003E63AB"/>
    <w:rsid w:val="003E6443"/>
    <w:rsid w:val="003F7A25"/>
    <w:rsid w:val="00404B9A"/>
    <w:rsid w:val="00407C14"/>
    <w:rsid w:val="004234DA"/>
    <w:rsid w:val="00424051"/>
    <w:rsid w:val="00436892"/>
    <w:rsid w:val="00442AA1"/>
    <w:rsid w:val="004469F6"/>
    <w:rsid w:val="00452386"/>
    <w:rsid w:val="00453CED"/>
    <w:rsid w:val="004635F0"/>
    <w:rsid w:val="00467041"/>
    <w:rsid w:val="00476D90"/>
    <w:rsid w:val="00492061"/>
    <w:rsid w:val="004935E0"/>
    <w:rsid w:val="004A7E24"/>
    <w:rsid w:val="004B33DC"/>
    <w:rsid w:val="004C2B78"/>
    <w:rsid w:val="004C31CF"/>
    <w:rsid w:val="004C3C23"/>
    <w:rsid w:val="004C3EA7"/>
    <w:rsid w:val="004C5572"/>
    <w:rsid w:val="004C788F"/>
    <w:rsid w:val="004D3186"/>
    <w:rsid w:val="004E02BE"/>
    <w:rsid w:val="004E2C77"/>
    <w:rsid w:val="004E46CB"/>
    <w:rsid w:val="004E6712"/>
    <w:rsid w:val="004F0A53"/>
    <w:rsid w:val="004F153E"/>
    <w:rsid w:val="004F412B"/>
    <w:rsid w:val="004F590C"/>
    <w:rsid w:val="004F773E"/>
    <w:rsid w:val="00504C51"/>
    <w:rsid w:val="00507A86"/>
    <w:rsid w:val="00510787"/>
    <w:rsid w:val="0052165C"/>
    <w:rsid w:val="00521CBA"/>
    <w:rsid w:val="0052284E"/>
    <w:rsid w:val="00525FFE"/>
    <w:rsid w:val="0054313D"/>
    <w:rsid w:val="00555EEE"/>
    <w:rsid w:val="005838A7"/>
    <w:rsid w:val="00591AF0"/>
    <w:rsid w:val="00594811"/>
    <w:rsid w:val="005975AA"/>
    <w:rsid w:val="005A01CE"/>
    <w:rsid w:val="005A1D76"/>
    <w:rsid w:val="005B1BB6"/>
    <w:rsid w:val="005B435A"/>
    <w:rsid w:val="005B4805"/>
    <w:rsid w:val="005B48D4"/>
    <w:rsid w:val="005B4F06"/>
    <w:rsid w:val="005B5A67"/>
    <w:rsid w:val="005B6C4B"/>
    <w:rsid w:val="005D00C5"/>
    <w:rsid w:val="005D1482"/>
    <w:rsid w:val="005D1AAE"/>
    <w:rsid w:val="005D3BFC"/>
    <w:rsid w:val="005F0AF5"/>
    <w:rsid w:val="00627C0F"/>
    <w:rsid w:val="00640F60"/>
    <w:rsid w:val="00641268"/>
    <w:rsid w:val="00654E79"/>
    <w:rsid w:val="00660509"/>
    <w:rsid w:val="006614BA"/>
    <w:rsid w:val="006648B9"/>
    <w:rsid w:val="0067520C"/>
    <w:rsid w:val="00675585"/>
    <w:rsid w:val="00677573"/>
    <w:rsid w:val="00682580"/>
    <w:rsid w:val="006856DE"/>
    <w:rsid w:val="00687F53"/>
    <w:rsid w:val="006901A9"/>
    <w:rsid w:val="006957D3"/>
    <w:rsid w:val="00696D0B"/>
    <w:rsid w:val="006A4683"/>
    <w:rsid w:val="006A50F6"/>
    <w:rsid w:val="006A651F"/>
    <w:rsid w:val="006B38F4"/>
    <w:rsid w:val="006C1F12"/>
    <w:rsid w:val="006D5F8D"/>
    <w:rsid w:val="006E352D"/>
    <w:rsid w:val="006E6CF6"/>
    <w:rsid w:val="006F2AB9"/>
    <w:rsid w:val="007046AF"/>
    <w:rsid w:val="00711FA7"/>
    <w:rsid w:val="00712681"/>
    <w:rsid w:val="00713D53"/>
    <w:rsid w:val="0071768B"/>
    <w:rsid w:val="00717F6D"/>
    <w:rsid w:val="00720228"/>
    <w:rsid w:val="007306AB"/>
    <w:rsid w:val="00730C28"/>
    <w:rsid w:val="00731B48"/>
    <w:rsid w:val="00740BB5"/>
    <w:rsid w:val="007453AE"/>
    <w:rsid w:val="00750BAF"/>
    <w:rsid w:val="0077661C"/>
    <w:rsid w:val="00782127"/>
    <w:rsid w:val="00792F18"/>
    <w:rsid w:val="00792F8F"/>
    <w:rsid w:val="0079309B"/>
    <w:rsid w:val="007A4697"/>
    <w:rsid w:val="007A61B5"/>
    <w:rsid w:val="007B3D42"/>
    <w:rsid w:val="007B7DAE"/>
    <w:rsid w:val="007C7531"/>
    <w:rsid w:val="007D0211"/>
    <w:rsid w:val="007D094E"/>
    <w:rsid w:val="007D1A81"/>
    <w:rsid w:val="007D4E11"/>
    <w:rsid w:val="007D69EB"/>
    <w:rsid w:val="007D7F1B"/>
    <w:rsid w:val="007E23C4"/>
    <w:rsid w:val="007E512B"/>
    <w:rsid w:val="007E59A9"/>
    <w:rsid w:val="007E59B3"/>
    <w:rsid w:val="007F3475"/>
    <w:rsid w:val="007F7EAA"/>
    <w:rsid w:val="008122A4"/>
    <w:rsid w:val="00813B7B"/>
    <w:rsid w:val="00821D05"/>
    <w:rsid w:val="00823EE6"/>
    <w:rsid w:val="0082440F"/>
    <w:rsid w:val="00826A8D"/>
    <w:rsid w:val="008335F9"/>
    <w:rsid w:val="00833D09"/>
    <w:rsid w:val="00836D14"/>
    <w:rsid w:val="00841053"/>
    <w:rsid w:val="00850EDB"/>
    <w:rsid w:val="00852D5C"/>
    <w:rsid w:val="00866E0A"/>
    <w:rsid w:val="00867CAE"/>
    <w:rsid w:val="0087628C"/>
    <w:rsid w:val="00887618"/>
    <w:rsid w:val="00891B74"/>
    <w:rsid w:val="00892518"/>
    <w:rsid w:val="008C0193"/>
    <w:rsid w:val="008C0FB3"/>
    <w:rsid w:val="008D7B96"/>
    <w:rsid w:val="008E3685"/>
    <w:rsid w:val="008E3853"/>
    <w:rsid w:val="008E6320"/>
    <w:rsid w:val="008F5EA9"/>
    <w:rsid w:val="008F7087"/>
    <w:rsid w:val="009010D1"/>
    <w:rsid w:val="00901F30"/>
    <w:rsid w:val="00913E67"/>
    <w:rsid w:val="0091795B"/>
    <w:rsid w:val="00921D5F"/>
    <w:rsid w:val="0092299D"/>
    <w:rsid w:val="00922D88"/>
    <w:rsid w:val="0093401A"/>
    <w:rsid w:val="00936597"/>
    <w:rsid w:val="0094038F"/>
    <w:rsid w:val="00942DD9"/>
    <w:rsid w:val="009447FC"/>
    <w:rsid w:val="009470D0"/>
    <w:rsid w:val="00954D21"/>
    <w:rsid w:val="009558CB"/>
    <w:rsid w:val="00956975"/>
    <w:rsid w:val="00967DF6"/>
    <w:rsid w:val="00983670"/>
    <w:rsid w:val="00984145"/>
    <w:rsid w:val="00984676"/>
    <w:rsid w:val="0098587B"/>
    <w:rsid w:val="009873DC"/>
    <w:rsid w:val="0099135E"/>
    <w:rsid w:val="009A14EE"/>
    <w:rsid w:val="009A6CE8"/>
    <w:rsid w:val="009B2A1D"/>
    <w:rsid w:val="009C39B8"/>
    <w:rsid w:val="009C3A8C"/>
    <w:rsid w:val="009D37B5"/>
    <w:rsid w:val="009F19DA"/>
    <w:rsid w:val="00A04036"/>
    <w:rsid w:val="00A05D13"/>
    <w:rsid w:val="00A06C2A"/>
    <w:rsid w:val="00A14EE8"/>
    <w:rsid w:val="00A16E7B"/>
    <w:rsid w:val="00A20753"/>
    <w:rsid w:val="00A244F0"/>
    <w:rsid w:val="00A26996"/>
    <w:rsid w:val="00A41146"/>
    <w:rsid w:val="00A4162C"/>
    <w:rsid w:val="00A612E4"/>
    <w:rsid w:val="00A61EBB"/>
    <w:rsid w:val="00A74022"/>
    <w:rsid w:val="00A830F5"/>
    <w:rsid w:val="00A865E5"/>
    <w:rsid w:val="00A90D09"/>
    <w:rsid w:val="00A9248C"/>
    <w:rsid w:val="00A937E9"/>
    <w:rsid w:val="00A9797A"/>
    <w:rsid w:val="00AA3C28"/>
    <w:rsid w:val="00AA44A1"/>
    <w:rsid w:val="00AB3EE8"/>
    <w:rsid w:val="00AC4D58"/>
    <w:rsid w:val="00AC5308"/>
    <w:rsid w:val="00AC55CC"/>
    <w:rsid w:val="00AD2F81"/>
    <w:rsid w:val="00AD6491"/>
    <w:rsid w:val="00AE2F45"/>
    <w:rsid w:val="00AE5034"/>
    <w:rsid w:val="00AF2B01"/>
    <w:rsid w:val="00AF3E0E"/>
    <w:rsid w:val="00AF42B6"/>
    <w:rsid w:val="00AF55CC"/>
    <w:rsid w:val="00B12468"/>
    <w:rsid w:val="00B13E8D"/>
    <w:rsid w:val="00B16232"/>
    <w:rsid w:val="00B16C1A"/>
    <w:rsid w:val="00B17107"/>
    <w:rsid w:val="00B20994"/>
    <w:rsid w:val="00B2281C"/>
    <w:rsid w:val="00B22F9B"/>
    <w:rsid w:val="00B3063D"/>
    <w:rsid w:val="00B3089D"/>
    <w:rsid w:val="00B340BE"/>
    <w:rsid w:val="00B3598E"/>
    <w:rsid w:val="00B63C36"/>
    <w:rsid w:val="00B652BA"/>
    <w:rsid w:val="00B75D6A"/>
    <w:rsid w:val="00B80988"/>
    <w:rsid w:val="00B82773"/>
    <w:rsid w:val="00B90DF7"/>
    <w:rsid w:val="00BA7C0D"/>
    <w:rsid w:val="00BC0D53"/>
    <w:rsid w:val="00BD4234"/>
    <w:rsid w:val="00BD4CE9"/>
    <w:rsid w:val="00BD58D6"/>
    <w:rsid w:val="00BF5672"/>
    <w:rsid w:val="00BF5A42"/>
    <w:rsid w:val="00C01E75"/>
    <w:rsid w:val="00C020CB"/>
    <w:rsid w:val="00C02C28"/>
    <w:rsid w:val="00C05A64"/>
    <w:rsid w:val="00C20297"/>
    <w:rsid w:val="00C30FA9"/>
    <w:rsid w:val="00C34152"/>
    <w:rsid w:val="00C34EC0"/>
    <w:rsid w:val="00C415AF"/>
    <w:rsid w:val="00C4213E"/>
    <w:rsid w:val="00C43C5A"/>
    <w:rsid w:val="00C45971"/>
    <w:rsid w:val="00C56B3A"/>
    <w:rsid w:val="00C633DD"/>
    <w:rsid w:val="00C65A3B"/>
    <w:rsid w:val="00C660BB"/>
    <w:rsid w:val="00C67565"/>
    <w:rsid w:val="00C721B4"/>
    <w:rsid w:val="00C80F6A"/>
    <w:rsid w:val="00C8598C"/>
    <w:rsid w:val="00C87000"/>
    <w:rsid w:val="00C95C4E"/>
    <w:rsid w:val="00CB08BE"/>
    <w:rsid w:val="00CB4D7E"/>
    <w:rsid w:val="00CB7C6F"/>
    <w:rsid w:val="00CC28B0"/>
    <w:rsid w:val="00CC290F"/>
    <w:rsid w:val="00CC5E2B"/>
    <w:rsid w:val="00CD03D6"/>
    <w:rsid w:val="00CE546D"/>
    <w:rsid w:val="00CF126E"/>
    <w:rsid w:val="00CF60B5"/>
    <w:rsid w:val="00CF7620"/>
    <w:rsid w:val="00D002BE"/>
    <w:rsid w:val="00D07A1C"/>
    <w:rsid w:val="00D102BA"/>
    <w:rsid w:val="00D105B7"/>
    <w:rsid w:val="00D13BD7"/>
    <w:rsid w:val="00D1499F"/>
    <w:rsid w:val="00D2120B"/>
    <w:rsid w:val="00D21E5E"/>
    <w:rsid w:val="00D2314A"/>
    <w:rsid w:val="00D25777"/>
    <w:rsid w:val="00D30B7A"/>
    <w:rsid w:val="00D30CA0"/>
    <w:rsid w:val="00D325FF"/>
    <w:rsid w:val="00D3267F"/>
    <w:rsid w:val="00D327C2"/>
    <w:rsid w:val="00D54DB8"/>
    <w:rsid w:val="00D56C1F"/>
    <w:rsid w:val="00D76EA6"/>
    <w:rsid w:val="00D8754B"/>
    <w:rsid w:val="00D9206E"/>
    <w:rsid w:val="00DB418D"/>
    <w:rsid w:val="00DD0D32"/>
    <w:rsid w:val="00DD4020"/>
    <w:rsid w:val="00DF2689"/>
    <w:rsid w:val="00DF395E"/>
    <w:rsid w:val="00E00362"/>
    <w:rsid w:val="00E03EDF"/>
    <w:rsid w:val="00E21D6C"/>
    <w:rsid w:val="00E24603"/>
    <w:rsid w:val="00E26F64"/>
    <w:rsid w:val="00E334DA"/>
    <w:rsid w:val="00E34D16"/>
    <w:rsid w:val="00E43A95"/>
    <w:rsid w:val="00E50087"/>
    <w:rsid w:val="00E50BC0"/>
    <w:rsid w:val="00E53D8D"/>
    <w:rsid w:val="00E559AB"/>
    <w:rsid w:val="00E56663"/>
    <w:rsid w:val="00E60AA4"/>
    <w:rsid w:val="00E641C6"/>
    <w:rsid w:val="00E65D60"/>
    <w:rsid w:val="00E660E1"/>
    <w:rsid w:val="00E6626D"/>
    <w:rsid w:val="00E94095"/>
    <w:rsid w:val="00E940F3"/>
    <w:rsid w:val="00EA1A55"/>
    <w:rsid w:val="00EA1EB4"/>
    <w:rsid w:val="00EA424F"/>
    <w:rsid w:val="00EB39FF"/>
    <w:rsid w:val="00EC0471"/>
    <w:rsid w:val="00EC0A29"/>
    <w:rsid w:val="00EC2EBE"/>
    <w:rsid w:val="00EC5381"/>
    <w:rsid w:val="00EC6298"/>
    <w:rsid w:val="00EC74A5"/>
    <w:rsid w:val="00ED16F9"/>
    <w:rsid w:val="00ED30A3"/>
    <w:rsid w:val="00ED4C54"/>
    <w:rsid w:val="00F05A41"/>
    <w:rsid w:val="00F07B98"/>
    <w:rsid w:val="00F42E04"/>
    <w:rsid w:val="00F443D1"/>
    <w:rsid w:val="00F47C20"/>
    <w:rsid w:val="00F528BC"/>
    <w:rsid w:val="00F61D79"/>
    <w:rsid w:val="00F660A9"/>
    <w:rsid w:val="00F67ABB"/>
    <w:rsid w:val="00F73E13"/>
    <w:rsid w:val="00F81CF8"/>
    <w:rsid w:val="00F84A12"/>
    <w:rsid w:val="00F85FEA"/>
    <w:rsid w:val="00F97CC7"/>
    <w:rsid w:val="00FA1075"/>
    <w:rsid w:val="00FA266D"/>
    <w:rsid w:val="00FA4155"/>
    <w:rsid w:val="00FB22F1"/>
    <w:rsid w:val="00FC0D49"/>
    <w:rsid w:val="00FC448F"/>
    <w:rsid w:val="00FC6704"/>
    <w:rsid w:val="00FD13BA"/>
    <w:rsid w:val="00FE380C"/>
    <w:rsid w:val="00FE733C"/>
    <w:rsid w:val="00FF1F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36E343F"/>
  <w15:docId w15:val="{49307110-727C-4A3B-B449-474FE3784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Batang" w:hAnsi="Times New Roman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633DD"/>
    <w:pPr>
      <w:spacing w:before="60" w:after="120"/>
      <w:ind w:left="2835"/>
    </w:pPr>
    <w:rPr>
      <w:rFonts w:ascii="Arial" w:eastAsia="Times New Roman" w:hAnsi="Arial"/>
      <w:kern w:val="18"/>
      <w:sz w:val="18"/>
      <w:lang w:val="en-AU" w:bidi="ar-SA"/>
    </w:rPr>
  </w:style>
  <w:style w:type="paragraph" w:styleId="Heading1">
    <w:name w:val="heading 1"/>
    <w:next w:val="Normal"/>
    <w:qFormat/>
    <w:rsid w:val="003250D1"/>
    <w:pPr>
      <w:spacing w:after="360"/>
      <w:outlineLvl w:val="0"/>
    </w:pPr>
    <w:rPr>
      <w:rFonts w:ascii="Arial" w:eastAsia="Times New Roman" w:hAnsi="Arial" w:cs="Arial"/>
      <w:b/>
      <w:color w:val="003366"/>
      <w:kern w:val="28"/>
      <w:sz w:val="42"/>
      <w:lang w:val="en-AU" w:bidi="ar-SA"/>
    </w:rPr>
  </w:style>
  <w:style w:type="paragraph" w:styleId="Heading2">
    <w:name w:val="heading 2"/>
    <w:basedOn w:val="Normal"/>
    <w:next w:val="Normal"/>
    <w:qFormat/>
    <w:rsid w:val="003250D1"/>
    <w:pPr>
      <w:tabs>
        <w:tab w:val="left" w:pos="2835"/>
      </w:tabs>
      <w:spacing w:before="360"/>
      <w:ind w:left="0"/>
      <w:outlineLvl w:val="1"/>
    </w:pPr>
    <w:rPr>
      <w:b/>
      <w:color w:val="003366"/>
      <w:lang w:val="en-US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3E0BF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rsid w:val="003250D1"/>
    <w:pPr>
      <w:tabs>
        <w:tab w:val="center" w:pos="4320"/>
        <w:tab w:val="right" w:pos="8640"/>
      </w:tabs>
      <w:spacing w:after="0"/>
      <w:jc w:val="right"/>
    </w:pPr>
    <w:rPr>
      <w:sz w:val="12"/>
    </w:rPr>
  </w:style>
  <w:style w:type="paragraph" w:customStyle="1" w:styleId="NormalBullet">
    <w:name w:val="Normal (Bullet)"/>
    <w:basedOn w:val="Normal"/>
    <w:rsid w:val="003250D1"/>
    <w:pPr>
      <w:spacing w:after="60"/>
      <w:ind w:left="0"/>
    </w:pPr>
  </w:style>
  <w:style w:type="paragraph" w:customStyle="1" w:styleId="NormalTable">
    <w:name w:val="Normal (Table)"/>
    <w:basedOn w:val="Normal"/>
    <w:rsid w:val="003250D1"/>
    <w:pPr>
      <w:widowControl w:val="0"/>
      <w:spacing w:before="40" w:after="40"/>
      <w:ind w:left="0"/>
    </w:pPr>
    <w:rPr>
      <w:rFonts w:cs="Arial"/>
      <w:snapToGrid w:val="0"/>
      <w:color w:val="000000"/>
      <w:sz w:val="16"/>
      <w:lang w:val="en-US"/>
    </w:rPr>
  </w:style>
  <w:style w:type="character" w:styleId="PageNumber">
    <w:name w:val="page number"/>
    <w:basedOn w:val="DefaultParagraphFont"/>
    <w:rsid w:val="003250D1"/>
  </w:style>
  <w:style w:type="paragraph" w:customStyle="1" w:styleId="DefaultParagraphFontParaCharChar">
    <w:name w:val="Default Paragraph Font Para Char Char"/>
    <w:basedOn w:val="Normal"/>
    <w:rsid w:val="003250D1"/>
    <w:pPr>
      <w:spacing w:before="0" w:after="160" w:line="240" w:lineRule="exact"/>
      <w:ind w:left="0"/>
    </w:pPr>
    <w:rPr>
      <w:rFonts w:ascii="Verdana" w:hAnsi="Verdana"/>
      <w:kern w:val="0"/>
      <w:sz w:val="20"/>
      <w:lang w:val="en-US"/>
    </w:rPr>
  </w:style>
  <w:style w:type="paragraph" w:styleId="Header">
    <w:name w:val="header"/>
    <w:aliases w:val="Header2"/>
    <w:autoRedefine/>
    <w:rsid w:val="003250D1"/>
    <w:pPr>
      <w:pBdr>
        <w:bottom w:val="single" w:sz="2" w:space="1" w:color="auto"/>
      </w:pBdr>
      <w:tabs>
        <w:tab w:val="center" w:pos="4153"/>
        <w:tab w:val="right" w:pos="8306"/>
      </w:tabs>
      <w:spacing w:line="360" w:lineRule="auto"/>
    </w:pPr>
    <w:rPr>
      <w:rFonts w:ascii="Arial" w:eastAsia="Arial" w:hAnsi="Arial" w:cs="Arial"/>
      <w:b/>
      <w:bCs/>
      <w:kern w:val="18"/>
      <w:sz w:val="28"/>
      <w:szCs w:val="28"/>
      <w:lang w:val="en-AU" w:bidi="ar-SA"/>
    </w:rPr>
  </w:style>
  <w:style w:type="paragraph" w:styleId="BalloonText">
    <w:name w:val="Balloon Text"/>
    <w:basedOn w:val="Normal"/>
    <w:semiHidden/>
    <w:rsid w:val="003250D1"/>
    <w:rPr>
      <w:rFonts w:ascii="Tahoma" w:hAnsi="Tahoma"/>
      <w:sz w:val="16"/>
      <w:szCs w:val="18"/>
    </w:rPr>
  </w:style>
  <w:style w:type="paragraph" w:customStyle="1" w:styleId="AINDENTEDBULLET">
    <w:name w:val="A INDENTED BULLET"/>
    <w:basedOn w:val="Normal"/>
    <w:rsid w:val="003250D1"/>
    <w:pPr>
      <w:tabs>
        <w:tab w:val="left" w:pos="1080"/>
      </w:tabs>
      <w:overflowPunct w:val="0"/>
      <w:autoSpaceDE w:val="0"/>
      <w:autoSpaceDN w:val="0"/>
      <w:adjustRightInd w:val="0"/>
      <w:spacing w:before="0" w:after="0"/>
      <w:ind w:left="662" w:hanging="331"/>
      <w:textAlignment w:val="baseline"/>
    </w:pPr>
    <w:rPr>
      <w:rFonts w:ascii="Book Antiqua" w:hAnsi="Book Antiqua"/>
      <w:kern w:val="0"/>
      <w:sz w:val="22"/>
      <w:szCs w:val="28"/>
      <w:lang w:val="en-US" w:bidi="th-TH"/>
    </w:rPr>
  </w:style>
  <w:style w:type="table" w:styleId="TableList5">
    <w:name w:val="Table List 5"/>
    <w:basedOn w:val="TableNormal"/>
    <w:rsid w:val="003250D1"/>
    <w:pPr>
      <w:spacing w:before="60" w:after="120"/>
      <w:ind w:left="2835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rsid w:val="003250D1"/>
    <w:pPr>
      <w:spacing w:before="60" w:after="120"/>
      <w:ind w:left="2835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paragraph" w:customStyle="1" w:styleId="Headermodify">
    <w:name w:val="Header_modify"/>
    <w:basedOn w:val="Header"/>
    <w:autoRedefine/>
    <w:rsid w:val="003250D1"/>
  </w:style>
  <w:style w:type="paragraph" w:styleId="Closing">
    <w:name w:val="Closing"/>
    <w:basedOn w:val="Normal"/>
    <w:rsid w:val="003250D1"/>
    <w:pPr>
      <w:ind w:left="4320"/>
    </w:pPr>
    <w:rPr>
      <w:rFonts w:cs="Cordia New"/>
    </w:rPr>
  </w:style>
  <w:style w:type="paragraph" w:styleId="NoSpacing">
    <w:name w:val="No Spacing"/>
    <w:uiPriority w:val="1"/>
    <w:qFormat/>
    <w:rsid w:val="00687F53"/>
    <w:pPr>
      <w:ind w:left="2835"/>
    </w:pPr>
    <w:rPr>
      <w:rFonts w:ascii="Arial" w:eastAsia="Times New Roman" w:hAnsi="Arial"/>
      <w:kern w:val="18"/>
      <w:sz w:val="18"/>
      <w:lang w:val="en-AU" w:bidi="ar-SA"/>
    </w:rPr>
  </w:style>
  <w:style w:type="paragraph" w:styleId="ListParagraph">
    <w:name w:val="List Paragraph"/>
    <w:basedOn w:val="Normal"/>
    <w:uiPriority w:val="34"/>
    <w:qFormat/>
    <w:rsid w:val="00D8754B"/>
    <w:pPr>
      <w:ind w:left="720"/>
      <w:contextualSpacing/>
    </w:pPr>
  </w:style>
  <w:style w:type="numbering" w:customStyle="1" w:styleId="Style2">
    <w:name w:val="Style2"/>
    <w:uiPriority w:val="99"/>
    <w:rsid w:val="00711FA7"/>
    <w:pPr>
      <w:numPr>
        <w:numId w:val="14"/>
      </w:numPr>
    </w:pPr>
  </w:style>
  <w:style w:type="table" w:styleId="TableGrid">
    <w:name w:val="Table Grid"/>
    <w:basedOn w:val="TableNormal"/>
    <w:rsid w:val="00E5008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semiHidden/>
    <w:rsid w:val="003E0BFB"/>
    <w:rPr>
      <w:rFonts w:asciiTheme="majorHAnsi" w:eastAsiaTheme="majorEastAsia" w:hAnsiTheme="majorHAnsi" w:cstheme="majorBidi"/>
      <w:color w:val="243F60" w:themeColor="accent1" w:themeShade="7F"/>
      <w:kern w:val="18"/>
      <w:sz w:val="24"/>
      <w:szCs w:val="24"/>
      <w:lang w:val="en-A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55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7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9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5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2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microsoft.com/office/2011/relationships/people" Target="peop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MO%20Jobs\Project%20Checklist\Book\Std%20Minut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>
  <documentManagement>
    <Compliance xmlns="0d64ddb3-06c9-48b3-bf66-a7bef03e068e">CMMI</Compliance>
    <_x0e2b__x0e21__x0e32__x0e22__x0e40__x0e2b__x0e15__x0e38_ xmlns="0d64ddb3-06c9-48b3-bf66-a7bef03e068e" xsi:nil="true"/>
    <EffectiveDate xmlns="0d64ddb3-06c9-48b3-bf66-a7bef03e068e">2560/06/16</EffectiveDate>
    <Department xmlns="0d64ddb3-06c9-48b3-bf66-a7bef03e068e">SES</Department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FD02FAAEF2B9C4AAFE4F573C7FF3766" ma:contentTypeVersion="6" ma:contentTypeDescription="Create a new document." ma:contentTypeScope="" ma:versionID="eb19d36ef397d9c04f1f5fa12faf0930">
  <xsd:schema xmlns:xsd="http://www.w3.org/2001/XMLSchema" xmlns:xs="http://www.w3.org/2001/XMLSchema" xmlns:p="http://schemas.microsoft.com/office/2006/metadata/properties" xmlns:ns2="0d64ddb3-06c9-48b3-bf66-a7bef03e068e" targetNamespace="http://schemas.microsoft.com/office/2006/metadata/properties" ma:root="true" ma:fieldsID="69dbb53972fa1f73a9bd489ab3df26a4" ns2:_="">
    <xsd:import namespace="0d64ddb3-06c9-48b3-bf66-a7bef03e068e"/>
    <xsd:element name="properties">
      <xsd:complexType>
        <xsd:sequence>
          <xsd:element name="documentManagement">
            <xsd:complexType>
              <xsd:all>
                <xsd:element ref="ns2:Department"/>
                <xsd:element ref="ns2:Compliance"/>
                <xsd:element ref="ns2:EffectiveDate"/>
                <xsd:element ref="ns2:_x0e2b__x0e21__x0e32__x0e22__x0e40__x0e2b__x0e15__x0e38_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d64ddb3-06c9-48b3-bf66-a7bef03e068e" elementFormDefault="qualified">
    <xsd:import namespace="http://schemas.microsoft.com/office/2006/documentManagement/types"/>
    <xsd:import namespace="http://schemas.microsoft.com/office/infopath/2007/PartnerControls"/>
    <xsd:element name="Department" ma:index="8" ma:displayName="Department" ma:format="Dropdown" ma:internalName="Department">
      <xsd:simpleType>
        <xsd:restriction base="dms:Choice">
          <xsd:enumeration value="AOU"/>
          <xsd:enumeration value="APR"/>
          <xsd:enumeration value="ATA"/>
          <xsd:enumeration value="CLS"/>
          <xsd:enumeration value="CRS"/>
          <xsd:enumeration value="CSB"/>
          <xsd:enumeration value="CSM"/>
          <xsd:enumeration value="CSO"/>
          <xsd:enumeration value="IFM"/>
          <xsd:enumeration value="PD"/>
          <xsd:enumeration value="PPE"/>
          <xsd:enumeration value="SC"/>
          <xsd:enumeration value="SCO"/>
          <xsd:enumeration value="SCP"/>
          <xsd:enumeration value="SD"/>
          <xsd:enumeration value="SDI"/>
          <xsd:enumeration value="SDO"/>
          <xsd:enumeration value="SDP"/>
          <xsd:enumeration value="SES"/>
        </xsd:restriction>
      </xsd:simpleType>
    </xsd:element>
    <xsd:element name="Compliance" ma:index="9" ma:displayName="Compliance" ma:default="" ma:format="Dropdown" ma:internalName="Compliance">
      <xsd:simpleType>
        <xsd:union memberTypes="dms:Text">
          <xsd:simpleType>
            <xsd:restriction base="dms:Choice">
              <xsd:enumeration value="ISO 20000"/>
              <xsd:enumeration value="ISO 27001"/>
              <xsd:enumeration value="General"/>
              <xsd:enumeration value="CMMI"/>
            </xsd:restriction>
          </xsd:simpleType>
        </xsd:union>
      </xsd:simpleType>
    </xsd:element>
    <xsd:element name="EffectiveDate" ma:index="10" ma:displayName="EffectiveDate(yyyy/mm/dd)" ma:default="" ma:internalName="EffectiveDate">
      <xsd:simpleType>
        <xsd:restriction base="dms:Text">
          <xsd:maxLength value="255"/>
        </xsd:restriction>
      </xsd:simpleType>
    </xsd:element>
    <xsd:element name="_x0e2b__x0e21__x0e32__x0e22__x0e40__x0e2b__x0e15__x0e38_" ma:index="11" nillable="true" ma:displayName="หมายเหตุ" ma:internalName="_x0e2b__x0e21__x0e32__x0e22__x0e40__x0e2b__x0e15__x0e38_" ma:readOnly="false">
      <xsd:simpleType>
        <xsd:restriction base="dms:Text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774CEA1-91E6-4475-8EF6-9A19E18A168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D36E087-3454-4F46-A2E5-B6B046488609}">
  <ds:schemaRefs>
    <ds:schemaRef ds:uri="http://schemas.microsoft.com/office/2006/metadata/properties"/>
    <ds:schemaRef ds:uri="0d64ddb3-06c9-48b3-bf66-a7bef03e068e"/>
  </ds:schemaRefs>
</ds:datastoreItem>
</file>

<file path=customXml/itemProps3.xml><?xml version="1.0" encoding="utf-8"?>
<ds:datastoreItem xmlns:ds="http://schemas.openxmlformats.org/officeDocument/2006/customXml" ds:itemID="{19D090AC-37A3-4DAB-9B9C-BD8D39CFE4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d64ddb3-06c9-48b3-bf66-a7bef03e068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5AD84AC-8662-46CB-A026-FBCAD1B147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Std Minutes.dot</Template>
  <TotalTime>1</TotalTime>
  <Pages>5</Pages>
  <Words>689</Words>
  <Characters>3932</Characters>
  <Application>Microsoft Office Word</Application>
  <DocSecurity>0</DocSecurity>
  <Lines>32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Meeting Minutes</vt:lpstr>
      <vt:lpstr>Meeting Minutes</vt:lpstr>
    </vt:vector>
  </TitlesOfParts>
  <Company>PTT ICT Solutions Co., Ltd.</Company>
  <LinksUpToDate>false</LinksUpToDate>
  <CharactersWithSpaces>4612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Meeting Minutes</dc:title>
  <dc:creator>490151</dc:creator>
  <cp:lastModifiedBy>Auttaphon Srinorrakhut</cp:lastModifiedBy>
  <cp:revision>2</cp:revision>
  <cp:lastPrinted>2018-02-22T07:37:00Z</cp:lastPrinted>
  <dcterms:created xsi:type="dcterms:W3CDTF">2020-02-05T11:42:00Z</dcterms:created>
  <dcterms:modified xsi:type="dcterms:W3CDTF">2020-02-05T11:42:00Z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rder">
    <vt:r8>20000</vt:r8>
  </property>
  <property fmtid="{D5CDD505-2E9C-101B-9397-08002B2CF9AE}" pid="3" name="ContentTypeId">
    <vt:lpwstr>0x0101008FD02FAAEF2B9C4AAFE4F573C7FF3766</vt:lpwstr>
  </property>
  <property fmtid="{D5CDD505-2E9C-101B-9397-08002B2CF9AE}" pid="4" name="TemplateUrl">
    <vt:lpwstr/>
  </property>
</Properties>
</file>